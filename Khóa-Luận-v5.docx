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99EAC2" w14:textId="77777777" w:rsidR="00D33CBB" w:rsidRDefault="00D33CBB" w:rsidP="00BF1E05">
      <w:pPr>
        <w:pBdr>
          <w:top w:val="thinThickSmallGap" w:sz="24" w:space="1" w:color="auto"/>
          <w:left w:val="thinThickSmallGap" w:sz="24" w:space="4" w:color="auto"/>
          <w:bottom w:val="thickThinSmallGap" w:sz="24" w:space="1" w:color="auto"/>
          <w:right w:val="thickThinSmallGap" w:sz="24" w:space="4" w:color="auto"/>
        </w:pBdr>
        <w:spacing w:after="60"/>
        <w:jc w:val="center"/>
        <w:outlineLvl w:val="0"/>
        <w:rPr>
          <w:bCs/>
          <w:szCs w:val="26"/>
        </w:rPr>
      </w:pPr>
    </w:p>
    <w:p w14:paraId="52FB3CD1" w14:textId="7BD2587F" w:rsidR="00231015" w:rsidRPr="008A09FA" w:rsidRDefault="00231015" w:rsidP="00BF1E05">
      <w:pPr>
        <w:pBdr>
          <w:top w:val="thinThickSmallGap" w:sz="24" w:space="1" w:color="auto"/>
          <w:left w:val="thinThickSmallGap" w:sz="24" w:space="4" w:color="auto"/>
          <w:bottom w:val="thickThinSmallGap" w:sz="24" w:space="1" w:color="auto"/>
          <w:right w:val="thickThinSmallGap" w:sz="24" w:space="4" w:color="auto"/>
        </w:pBdr>
        <w:spacing w:after="60"/>
        <w:jc w:val="center"/>
        <w:outlineLvl w:val="0"/>
        <w:rPr>
          <w:b/>
          <w:szCs w:val="26"/>
        </w:rPr>
      </w:pPr>
      <w:r w:rsidRPr="008A09FA">
        <w:rPr>
          <w:b/>
          <w:szCs w:val="26"/>
        </w:rPr>
        <w:t>HỌC VIỆN NGÂN HÀNG</w:t>
      </w:r>
    </w:p>
    <w:p w14:paraId="0B590B53" w14:textId="77777777" w:rsidR="005A462B" w:rsidRPr="00070B8C" w:rsidRDefault="00231015" w:rsidP="00BF1E05">
      <w:pPr>
        <w:pBdr>
          <w:top w:val="thinThickSmallGap" w:sz="24" w:space="1" w:color="auto"/>
          <w:left w:val="thinThickSmallGap" w:sz="24" w:space="4" w:color="auto"/>
          <w:bottom w:val="thickThinSmallGap" w:sz="24" w:space="1" w:color="auto"/>
          <w:right w:val="thickThinSmallGap" w:sz="24" w:space="4" w:color="auto"/>
        </w:pBdr>
        <w:jc w:val="center"/>
        <w:rPr>
          <w:b/>
          <w:szCs w:val="26"/>
        </w:rPr>
      </w:pPr>
      <w:r w:rsidRPr="00070B8C">
        <w:rPr>
          <w:b/>
          <w:szCs w:val="26"/>
        </w:rPr>
        <w:t>KHOA HỆ THỐNG THÔNG TIN QUẢN LÝ</w:t>
      </w:r>
    </w:p>
    <w:p w14:paraId="72142A1E" w14:textId="77777777" w:rsidR="005A462B" w:rsidRDefault="005A462B" w:rsidP="00BF1E05">
      <w:pPr>
        <w:pBdr>
          <w:top w:val="thinThickSmallGap" w:sz="24" w:space="1" w:color="auto"/>
          <w:left w:val="thinThickSmallGap" w:sz="24" w:space="4" w:color="auto"/>
          <w:bottom w:val="thickThinSmallGap" w:sz="24" w:space="1" w:color="auto"/>
          <w:right w:val="thickThinSmallGap" w:sz="24" w:space="4" w:color="auto"/>
        </w:pBdr>
        <w:spacing w:after="120"/>
        <w:jc w:val="center"/>
        <w:rPr>
          <w:sz w:val="20"/>
          <w:szCs w:val="20"/>
        </w:rPr>
      </w:pPr>
    </w:p>
    <w:p w14:paraId="0AA0BF3B" w14:textId="77777777" w:rsidR="005A462B" w:rsidRDefault="005A462B" w:rsidP="00BF1E05">
      <w:pPr>
        <w:pBdr>
          <w:top w:val="thinThickSmallGap" w:sz="24" w:space="1" w:color="auto"/>
          <w:left w:val="thinThickSmallGap" w:sz="24" w:space="4" w:color="auto"/>
          <w:bottom w:val="thickThinSmallGap" w:sz="24" w:space="1" w:color="auto"/>
          <w:right w:val="thickThinSmallGap" w:sz="24" w:space="4" w:color="auto"/>
        </w:pBdr>
        <w:jc w:val="center"/>
      </w:pPr>
    </w:p>
    <w:p w14:paraId="53D4F780" w14:textId="77777777" w:rsidR="005A462B" w:rsidRPr="00B44CE3" w:rsidRDefault="005A462B" w:rsidP="00BF1E05">
      <w:pPr>
        <w:pBdr>
          <w:top w:val="thinThickSmallGap" w:sz="24" w:space="1" w:color="auto"/>
          <w:left w:val="thinThickSmallGap" w:sz="24" w:space="4" w:color="auto"/>
          <w:bottom w:val="thickThinSmallGap" w:sz="24" w:space="1" w:color="auto"/>
          <w:right w:val="thickThinSmallGap" w:sz="24" w:space="4" w:color="auto"/>
        </w:pBdr>
        <w:rPr>
          <w:b/>
          <w:sz w:val="28"/>
          <w:lang w:val="vi-VN"/>
        </w:rPr>
      </w:pPr>
    </w:p>
    <w:p w14:paraId="2C27C4C4" w14:textId="77777777" w:rsidR="005A462B" w:rsidRDefault="005A462B"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0CB44FD3" w14:textId="77777777" w:rsidR="00070B8C" w:rsidRDefault="00824672" w:rsidP="00070B8C">
      <w:pPr>
        <w:pBdr>
          <w:top w:val="thinThickSmallGap" w:sz="24" w:space="1" w:color="auto"/>
          <w:left w:val="thinThickSmallGap" w:sz="24" w:space="4" w:color="auto"/>
          <w:bottom w:val="thickThinSmallGap" w:sz="24" w:space="1" w:color="auto"/>
          <w:right w:val="thickThinSmallGap" w:sz="24" w:space="4" w:color="auto"/>
        </w:pBdr>
        <w:jc w:val="center"/>
        <w:rPr>
          <w:b/>
          <w:sz w:val="52"/>
          <w:szCs w:val="52"/>
        </w:rPr>
      </w:pPr>
      <w:r w:rsidRPr="00693B40">
        <w:rPr>
          <w:b/>
          <w:sz w:val="52"/>
          <w:szCs w:val="52"/>
        </w:rPr>
        <w:t>KHÓA LUẬN TỐT NGHIỆP ĐẠI HỌC</w:t>
      </w:r>
    </w:p>
    <w:p w14:paraId="7C67031A" w14:textId="77777777" w:rsidR="007A59C3" w:rsidRDefault="007A59C3"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16EEF828" w14:textId="77777777" w:rsidR="00231015" w:rsidRPr="00231015" w:rsidRDefault="00231015" w:rsidP="00BF1E05">
      <w:pPr>
        <w:pBdr>
          <w:top w:val="thinThickSmallGap" w:sz="24" w:space="1" w:color="auto"/>
          <w:left w:val="thinThickSmallGap" w:sz="24" w:space="4" w:color="auto"/>
          <w:bottom w:val="thickThinSmallGap" w:sz="24" w:space="1" w:color="auto"/>
          <w:right w:val="thickThinSmallGap" w:sz="24" w:space="4" w:color="auto"/>
        </w:pBdr>
        <w:jc w:val="center"/>
        <w:rPr>
          <w:b/>
        </w:rPr>
      </w:pPr>
    </w:p>
    <w:p w14:paraId="68B2C5CF" w14:textId="77777777" w:rsidR="005A462B" w:rsidRPr="00B44CE3" w:rsidRDefault="005A462B"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2B6F7892" w14:textId="691DEE1A" w:rsidR="00231015" w:rsidRPr="00EF3783" w:rsidRDefault="00EF3783" w:rsidP="00620AE0">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4"/>
          <w:szCs w:val="34"/>
        </w:rPr>
      </w:pPr>
      <w:r w:rsidRPr="00EF3783">
        <w:rPr>
          <w:b/>
          <w:sz w:val="34"/>
          <w:szCs w:val="34"/>
        </w:rPr>
        <w:t>XÂY DỰNG VÍ THIỆN</w:t>
      </w:r>
      <w:r w:rsidR="00A3520D">
        <w:rPr>
          <w:b/>
          <w:sz w:val="34"/>
          <w:szCs w:val="34"/>
        </w:rPr>
        <w:t xml:space="preserve"> NGUYỆN</w:t>
      </w:r>
      <w:r w:rsidRPr="00EF3783">
        <w:rPr>
          <w:b/>
          <w:sz w:val="34"/>
          <w:szCs w:val="34"/>
        </w:rPr>
        <w:t xml:space="preserve"> TRỰC TUYẾN</w:t>
      </w:r>
    </w:p>
    <w:p w14:paraId="5C3CE3F0" w14:textId="3446C411" w:rsidR="00EF3783" w:rsidRPr="00EF3783" w:rsidRDefault="00EF3783" w:rsidP="00620AE0">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4"/>
          <w:szCs w:val="34"/>
        </w:rPr>
      </w:pPr>
      <w:r w:rsidRPr="00EF3783">
        <w:rPr>
          <w:b/>
          <w:sz w:val="34"/>
          <w:szCs w:val="34"/>
        </w:rPr>
        <w:t>SMALL</w:t>
      </w:r>
      <w:r>
        <w:rPr>
          <w:b/>
          <w:sz w:val="34"/>
          <w:szCs w:val="34"/>
        </w:rPr>
        <w:t xml:space="preserve"> </w:t>
      </w:r>
      <w:r w:rsidRPr="00EF3783">
        <w:rPr>
          <w:b/>
          <w:sz w:val="34"/>
          <w:szCs w:val="34"/>
        </w:rPr>
        <w:t>GIVING ÁP DỤNG TẠI HỌC VIỆN NGÂN HÀNG</w:t>
      </w:r>
    </w:p>
    <w:p w14:paraId="6E713248" w14:textId="77777777" w:rsidR="00231015" w:rsidRPr="00824672"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07A2EBAC" w14:textId="77777777" w:rsidR="00231015"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1037CE2C" w14:textId="77777777" w:rsidR="002F4D1E" w:rsidRDefault="002F4D1E"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47ED39A9" w14:textId="77777777" w:rsidR="002F4D1E" w:rsidRPr="00824672" w:rsidRDefault="002F4D1E"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72C9F3C4" w14:textId="694D0305" w:rsidR="00231015" w:rsidRPr="002F4D1E" w:rsidRDefault="00EF3783" w:rsidP="00070B8C">
      <w:pPr>
        <w:pBdr>
          <w:top w:val="thinThickSmallGap" w:sz="24" w:space="1" w:color="auto"/>
          <w:left w:val="thinThickSmallGap" w:sz="24" w:space="4" w:color="auto"/>
          <w:bottom w:val="thickThinSmallGap" w:sz="24" w:space="1" w:color="auto"/>
          <w:right w:val="thickThinSmallGap" w:sz="24" w:space="4" w:color="auto"/>
        </w:pBdr>
        <w:jc w:val="center"/>
        <w:rPr>
          <w:b/>
          <w:sz w:val="28"/>
          <w:szCs w:val="28"/>
        </w:rPr>
      </w:pPr>
      <w:r>
        <w:rPr>
          <w:b/>
          <w:sz w:val="28"/>
          <w:szCs w:val="28"/>
        </w:rPr>
        <w:t>HÀ MINH TÚ</w:t>
      </w:r>
    </w:p>
    <w:p w14:paraId="48998B35" w14:textId="77777777" w:rsidR="00231015" w:rsidRPr="00824672"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457E4466" w14:textId="77777777" w:rsidR="00231015" w:rsidRDefault="00231015"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1812D639" w14:textId="77777777" w:rsidR="005A307E" w:rsidRPr="005A307E" w:rsidRDefault="005A307E"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25B10207" w14:textId="77777777" w:rsidR="00231015" w:rsidRPr="00824672"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12A79EA9" w14:textId="77777777" w:rsidR="00070B8C" w:rsidRPr="00824672" w:rsidRDefault="00070B8C"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460A110C" w14:textId="5C467458" w:rsidR="00EE4873" w:rsidRPr="00807CFA" w:rsidRDefault="007A59C3" w:rsidP="00807CFA">
      <w:pPr>
        <w:pBdr>
          <w:top w:val="thinThickSmallGap" w:sz="24" w:space="1" w:color="auto"/>
          <w:left w:val="thinThickSmallGap" w:sz="24" w:space="4" w:color="auto"/>
          <w:bottom w:val="thickThinSmallGap" w:sz="24" w:space="1" w:color="auto"/>
          <w:right w:val="thickThinSmallGap" w:sz="24" w:space="4" w:color="auto"/>
        </w:pBdr>
        <w:jc w:val="center"/>
        <w:rPr>
          <w:b/>
        </w:rPr>
      </w:pPr>
      <w:r w:rsidRPr="00824672">
        <w:rPr>
          <w:b/>
          <w:lang w:val="vi-VN"/>
        </w:rPr>
        <w:t>HÀ NỘ</w:t>
      </w:r>
      <w:r w:rsidR="00383CA0">
        <w:rPr>
          <w:b/>
          <w:lang w:val="vi-VN"/>
        </w:rPr>
        <w:t>I</w:t>
      </w:r>
      <w:r w:rsidR="00FA01FF">
        <w:rPr>
          <w:b/>
        </w:rPr>
        <w:t xml:space="preserve"> -</w:t>
      </w:r>
      <w:r w:rsidR="00383CA0">
        <w:rPr>
          <w:b/>
          <w:lang w:val="vi-VN"/>
        </w:rPr>
        <w:t xml:space="preserve"> 20</w:t>
      </w:r>
      <w:r w:rsidR="00C3795B">
        <w:rPr>
          <w:b/>
        </w:rPr>
        <w:t>20</w:t>
      </w:r>
    </w:p>
    <w:p w14:paraId="67A45055" w14:textId="719396B8" w:rsidR="00BA1AC4" w:rsidRPr="00EF3783" w:rsidRDefault="00BA1AC4" w:rsidP="00BA1AC4">
      <w:pPr>
        <w:spacing w:after="60"/>
        <w:jc w:val="center"/>
        <w:outlineLvl w:val="0"/>
        <w:rPr>
          <w:b/>
          <w:szCs w:val="26"/>
          <w:lang w:val="vi-VN"/>
        </w:rPr>
      </w:pPr>
      <w:r w:rsidRPr="00EF3783">
        <w:rPr>
          <w:b/>
          <w:szCs w:val="26"/>
          <w:lang w:val="vi-VN"/>
        </w:rPr>
        <w:lastRenderedPageBreak/>
        <w:t>HỌC VIỆN NGÂN HÀNG</w:t>
      </w:r>
    </w:p>
    <w:p w14:paraId="25AAB8DA" w14:textId="77777777" w:rsidR="00BA1AC4" w:rsidRPr="00824672" w:rsidRDefault="00BA1AC4" w:rsidP="00BA1AC4">
      <w:pPr>
        <w:jc w:val="center"/>
        <w:rPr>
          <w:b/>
          <w:szCs w:val="26"/>
          <w:lang w:val="vi-VN"/>
        </w:rPr>
      </w:pPr>
      <w:r w:rsidRPr="00824672">
        <w:rPr>
          <w:b/>
          <w:szCs w:val="26"/>
          <w:lang w:val="vi-VN"/>
        </w:rPr>
        <w:t>KHOA HỆ THỐNG THÔNG TIN QUẢN LÝ</w:t>
      </w:r>
    </w:p>
    <w:p w14:paraId="21825339" w14:textId="77777777" w:rsidR="00BA1AC4" w:rsidRPr="00824672" w:rsidRDefault="00BA1AC4" w:rsidP="00BA1AC4">
      <w:pPr>
        <w:spacing w:after="120"/>
        <w:jc w:val="center"/>
        <w:rPr>
          <w:sz w:val="20"/>
          <w:szCs w:val="20"/>
          <w:lang w:val="vi-VN"/>
        </w:rPr>
      </w:pPr>
    </w:p>
    <w:p w14:paraId="1FBF64E3" w14:textId="77777777" w:rsidR="00BA1AC4" w:rsidRPr="00824672" w:rsidRDefault="00BA1AC4" w:rsidP="00BA1AC4">
      <w:pPr>
        <w:jc w:val="center"/>
        <w:rPr>
          <w:lang w:val="vi-VN"/>
        </w:rPr>
      </w:pPr>
    </w:p>
    <w:p w14:paraId="0C8E0E44" w14:textId="77777777" w:rsidR="00BA1AC4" w:rsidRPr="00B44CE3" w:rsidRDefault="00BA1AC4" w:rsidP="00BA1AC4">
      <w:pPr>
        <w:rPr>
          <w:b/>
          <w:sz w:val="28"/>
          <w:lang w:val="vi-VN"/>
        </w:rPr>
      </w:pPr>
    </w:p>
    <w:p w14:paraId="40C60A37" w14:textId="77777777" w:rsidR="00BA1AC4" w:rsidRPr="00824672" w:rsidRDefault="00BA1AC4" w:rsidP="00BA1AC4">
      <w:pPr>
        <w:rPr>
          <w:b/>
          <w:lang w:val="vi-VN"/>
        </w:rPr>
      </w:pPr>
    </w:p>
    <w:p w14:paraId="0882ACB6" w14:textId="77777777" w:rsidR="00BA1AC4" w:rsidRPr="004A1C6C" w:rsidRDefault="00824672" w:rsidP="00BA1AC4">
      <w:pPr>
        <w:jc w:val="center"/>
        <w:rPr>
          <w:b/>
          <w:sz w:val="48"/>
          <w:szCs w:val="48"/>
          <w:lang w:val="vi-VN"/>
        </w:rPr>
      </w:pPr>
      <w:r w:rsidRPr="00693B40">
        <w:rPr>
          <w:b/>
          <w:sz w:val="48"/>
          <w:szCs w:val="48"/>
          <w:lang w:val="vi-VN"/>
        </w:rPr>
        <w:t>KHÓA LUẬN TỐT NGHIỆP ĐẠI HỌC</w:t>
      </w:r>
    </w:p>
    <w:p w14:paraId="18287598" w14:textId="77777777" w:rsidR="00BA1AC4" w:rsidRPr="00824672" w:rsidRDefault="00BA1AC4" w:rsidP="00BA1AC4">
      <w:pPr>
        <w:rPr>
          <w:b/>
          <w:sz w:val="28"/>
          <w:szCs w:val="28"/>
          <w:lang w:val="vi-VN"/>
        </w:rPr>
      </w:pPr>
    </w:p>
    <w:p w14:paraId="633419E4" w14:textId="77777777" w:rsidR="00BA1AC4" w:rsidRPr="00824672" w:rsidRDefault="00BA1AC4" w:rsidP="00BA1AC4">
      <w:pPr>
        <w:rPr>
          <w:b/>
          <w:lang w:val="vi-VN"/>
        </w:rPr>
      </w:pPr>
    </w:p>
    <w:p w14:paraId="60D21937" w14:textId="77777777" w:rsidR="00BA1AC4" w:rsidRPr="00B44CE3" w:rsidRDefault="00BA1AC4" w:rsidP="00BA1AC4">
      <w:pPr>
        <w:rPr>
          <w:b/>
          <w:lang w:val="vi-VN"/>
        </w:rPr>
      </w:pPr>
    </w:p>
    <w:p w14:paraId="5FAC77CA" w14:textId="40A86210" w:rsidR="00BA1AC4" w:rsidRPr="00EF3783" w:rsidRDefault="00EF3783" w:rsidP="00620AE0">
      <w:pPr>
        <w:spacing w:before="120"/>
        <w:jc w:val="center"/>
        <w:rPr>
          <w:b/>
          <w:sz w:val="34"/>
          <w:szCs w:val="34"/>
        </w:rPr>
      </w:pPr>
      <w:r w:rsidRPr="00EF3783">
        <w:rPr>
          <w:b/>
          <w:sz w:val="34"/>
          <w:szCs w:val="34"/>
        </w:rPr>
        <w:t>XÂY DỰNG VÍ THIỆN TRỰC TUYẾN</w:t>
      </w:r>
    </w:p>
    <w:p w14:paraId="3DC4287C" w14:textId="452221D7" w:rsidR="00EF3783" w:rsidRPr="00EF3783" w:rsidRDefault="00EF3783" w:rsidP="00620AE0">
      <w:pPr>
        <w:spacing w:before="120"/>
        <w:jc w:val="center"/>
        <w:rPr>
          <w:b/>
          <w:sz w:val="34"/>
          <w:szCs w:val="34"/>
        </w:rPr>
      </w:pPr>
      <w:r w:rsidRPr="00EF3783">
        <w:rPr>
          <w:b/>
          <w:sz w:val="34"/>
          <w:szCs w:val="34"/>
        </w:rPr>
        <w:t>SMALL GIVING ÁP DỤNG TẠI HỌC VIỆN NGÂN HÀNG</w:t>
      </w:r>
    </w:p>
    <w:p w14:paraId="767C72CC" w14:textId="77777777" w:rsidR="00BA1AC4" w:rsidRDefault="00BA1AC4" w:rsidP="00BA1AC4">
      <w:pPr>
        <w:rPr>
          <w:b/>
          <w:lang w:val="vi-VN"/>
        </w:rPr>
      </w:pPr>
    </w:p>
    <w:p w14:paraId="1F4CE3F6" w14:textId="77777777" w:rsidR="002F4D1E" w:rsidRPr="00BA1AC4" w:rsidRDefault="002F4D1E" w:rsidP="00BA1AC4">
      <w:pPr>
        <w:rPr>
          <w:b/>
          <w:lang w:val="vi-VN"/>
        </w:rPr>
      </w:pPr>
    </w:p>
    <w:p w14:paraId="63D224EA" w14:textId="77777777" w:rsidR="00BA1AC4" w:rsidRPr="002F4D1E" w:rsidRDefault="00693B40" w:rsidP="002F4D1E">
      <w:pPr>
        <w:ind w:left="1440" w:firstLine="720"/>
        <w:rPr>
          <w:b/>
        </w:rPr>
      </w:pPr>
      <w:r w:rsidRPr="00383CA0">
        <w:rPr>
          <w:b/>
          <w:lang w:val="vi-VN"/>
        </w:rPr>
        <w:t>Giáo viên hướng dẫn:</w:t>
      </w:r>
      <w:r w:rsidR="002F4D1E">
        <w:rPr>
          <w:b/>
        </w:rPr>
        <w:tab/>
        <w:t>ThS. Chu Văn Huy</w:t>
      </w:r>
    </w:p>
    <w:p w14:paraId="0FDF08F7" w14:textId="4CF44AD8" w:rsidR="00BA1AC4" w:rsidRPr="002F4D1E" w:rsidRDefault="001735D7" w:rsidP="001735D7">
      <w:pPr>
        <w:rPr>
          <w:b/>
          <w:szCs w:val="26"/>
        </w:rPr>
      </w:pPr>
      <w:r w:rsidRPr="00824672">
        <w:rPr>
          <w:b/>
          <w:sz w:val="28"/>
          <w:szCs w:val="28"/>
          <w:lang w:val="vi-VN"/>
        </w:rPr>
        <w:tab/>
      </w:r>
      <w:r w:rsidR="002F4D1E">
        <w:rPr>
          <w:b/>
          <w:sz w:val="28"/>
          <w:szCs w:val="28"/>
          <w:lang w:val="vi-VN"/>
        </w:rPr>
        <w:tab/>
      </w:r>
      <w:r w:rsidR="002F4D1E">
        <w:rPr>
          <w:b/>
          <w:sz w:val="28"/>
          <w:szCs w:val="28"/>
          <w:lang w:val="vi-VN"/>
        </w:rPr>
        <w:tab/>
      </w:r>
      <w:r w:rsidRPr="00824672">
        <w:rPr>
          <w:b/>
          <w:sz w:val="28"/>
          <w:szCs w:val="28"/>
          <w:lang w:val="vi-VN"/>
        </w:rPr>
        <w:t xml:space="preserve">   </w:t>
      </w:r>
      <w:r w:rsidRPr="00824672">
        <w:rPr>
          <w:b/>
          <w:szCs w:val="26"/>
          <w:lang w:val="vi-VN"/>
        </w:rPr>
        <w:t>Sinh viên thực hiện:</w:t>
      </w:r>
      <w:r w:rsidR="002F4D1E">
        <w:rPr>
          <w:b/>
          <w:szCs w:val="26"/>
        </w:rPr>
        <w:tab/>
      </w:r>
      <w:r w:rsidR="00457023">
        <w:rPr>
          <w:b/>
          <w:szCs w:val="26"/>
        </w:rPr>
        <w:t>Hà Minh Tú</w:t>
      </w:r>
    </w:p>
    <w:p w14:paraId="7A67AB0B" w14:textId="1E58261A" w:rsidR="00BA672F" w:rsidRPr="00BA672F" w:rsidRDefault="00BA672F" w:rsidP="002F4D1E">
      <w:pPr>
        <w:ind w:left="2160" w:firstLine="720"/>
        <w:rPr>
          <w:b/>
          <w:szCs w:val="26"/>
        </w:rPr>
      </w:pPr>
      <w:r>
        <w:rPr>
          <w:b/>
          <w:szCs w:val="26"/>
        </w:rPr>
        <w:t xml:space="preserve">   Mã sinh viên:</w:t>
      </w:r>
      <w:r w:rsidR="002F4D1E">
        <w:rPr>
          <w:b/>
          <w:szCs w:val="26"/>
        </w:rPr>
        <w:tab/>
        <w:t>19A40401</w:t>
      </w:r>
      <w:r w:rsidR="00457023">
        <w:rPr>
          <w:b/>
          <w:szCs w:val="26"/>
        </w:rPr>
        <w:t>36</w:t>
      </w:r>
    </w:p>
    <w:p w14:paraId="7619B17D" w14:textId="77777777" w:rsidR="001735D7" w:rsidRPr="002F4D1E" w:rsidRDefault="001735D7" w:rsidP="001735D7">
      <w:pPr>
        <w:rPr>
          <w:b/>
          <w:szCs w:val="26"/>
        </w:rPr>
      </w:pPr>
      <w:r w:rsidRPr="00824672">
        <w:rPr>
          <w:b/>
          <w:szCs w:val="26"/>
          <w:lang w:val="vi-VN"/>
        </w:rPr>
        <w:tab/>
      </w:r>
      <w:r w:rsidRPr="00824672">
        <w:rPr>
          <w:b/>
          <w:szCs w:val="26"/>
          <w:lang w:val="vi-VN"/>
        </w:rPr>
        <w:tab/>
      </w:r>
      <w:r w:rsidR="002F4D1E">
        <w:rPr>
          <w:b/>
          <w:szCs w:val="26"/>
          <w:lang w:val="vi-VN"/>
        </w:rPr>
        <w:tab/>
      </w:r>
      <w:r w:rsidR="002F4D1E">
        <w:rPr>
          <w:b/>
          <w:szCs w:val="26"/>
          <w:lang w:val="vi-VN"/>
        </w:rPr>
        <w:tab/>
      </w:r>
      <w:r w:rsidRPr="00824672">
        <w:rPr>
          <w:b/>
          <w:szCs w:val="26"/>
          <w:lang w:val="vi-VN"/>
        </w:rPr>
        <w:tab/>
        <w:t xml:space="preserve">       Lớp:</w:t>
      </w:r>
      <w:r w:rsidR="002F4D1E">
        <w:rPr>
          <w:b/>
          <w:szCs w:val="26"/>
          <w:lang w:val="vi-VN"/>
        </w:rPr>
        <w:tab/>
      </w:r>
      <w:r w:rsidR="002F4D1E">
        <w:rPr>
          <w:b/>
          <w:szCs w:val="26"/>
        </w:rPr>
        <w:t>K19HTTTA</w:t>
      </w:r>
    </w:p>
    <w:p w14:paraId="52BB0936" w14:textId="77777777" w:rsidR="001735D7" w:rsidRPr="002F4D1E" w:rsidRDefault="00693B40" w:rsidP="002F4D1E">
      <w:pPr>
        <w:ind w:left="2880" w:firstLine="720"/>
        <w:rPr>
          <w:b/>
          <w:szCs w:val="26"/>
        </w:rPr>
      </w:pPr>
      <w:r w:rsidRPr="00383CA0">
        <w:rPr>
          <w:b/>
          <w:szCs w:val="26"/>
          <w:lang w:val="vi-VN"/>
        </w:rPr>
        <w:t xml:space="preserve">    Khóa</w:t>
      </w:r>
      <w:r w:rsidR="001735D7" w:rsidRPr="00824672">
        <w:rPr>
          <w:b/>
          <w:szCs w:val="26"/>
          <w:lang w:val="vi-VN"/>
        </w:rPr>
        <w:t>:</w:t>
      </w:r>
      <w:r w:rsidR="002F4D1E">
        <w:rPr>
          <w:b/>
          <w:szCs w:val="26"/>
          <w:lang w:val="vi-VN"/>
        </w:rPr>
        <w:tab/>
      </w:r>
      <w:r w:rsidR="002F4D1E">
        <w:rPr>
          <w:b/>
          <w:szCs w:val="26"/>
        </w:rPr>
        <w:t>19</w:t>
      </w:r>
    </w:p>
    <w:p w14:paraId="6C5D3FBF" w14:textId="77777777" w:rsidR="00693B40" w:rsidRPr="002F4D1E" w:rsidRDefault="00693B40" w:rsidP="002F4D1E">
      <w:pPr>
        <w:ind w:left="2880" w:firstLine="720"/>
        <w:rPr>
          <w:b/>
          <w:szCs w:val="26"/>
        </w:rPr>
      </w:pPr>
      <w:r w:rsidRPr="00383CA0">
        <w:rPr>
          <w:b/>
          <w:szCs w:val="26"/>
          <w:lang w:val="vi-VN"/>
        </w:rPr>
        <w:t xml:space="preserve">        Hệ:</w:t>
      </w:r>
      <w:r w:rsidR="002F4D1E">
        <w:rPr>
          <w:b/>
          <w:szCs w:val="26"/>
          <w:lang w:val="vi-VN"/>
        </w:rPr>
        <w:tab/>
      </w:r>
      <w:r w:rsidR="002F4D1E">
        <w:rPr>
          <w:b/>
          <w:szCs w:val="26"/>
        </w:rPr>
        <w:t>Chính quy</w:t>
      </w:r>
    </w:p>
    <w:p w14:paraId="50636824" w14:textId="77777777" w:rsidR="00BA1AC4" w:rsidRDefault="00BA1AC4" w:rsidP="00BA1AC4">
      <w:pPr>
        <w:rPr>
          <w:b/>
          <w:szCs w:val="26"/>
        </w:rPr>
      </w:pPr>
    </w:p>
    <w:p w14:paraId="109EFA55" w14:textId="1868390C" w:rsidR="00C46721" w:rsidRDefault="00C46721" w:rsidP="00BA1AC4">
      <w:pPr>
        <w:rPr>
          <w:b/>
          <w:szCs w:val="26"/>
        </w:rPr>
      </w:pPr>
    </w:p>
    <w:p w14:paraId="3A7BB0BF" w14:textId="77777777" w:rsidR="0001483B" w:rsidRDefault="0001483B" w:rsidP="00BA1AC4">
      <w:pPr>
        <w:rPr>
          <w:b/>
          <w:szCs w:val="26"/>
        </w:rPr>
      </w:pPr>
    </w:p>
    <w:p w14:paraId="2CEBFCC1" w14:textId="0E098D46" w:rsidR="00231015" w:rsidRPr="00C3795B" w:rsidRDefault="001735D7" w:rsidP="00FA01FF">
      <w:pPr>
        <w:jc w:val="center"/>
        <w:rPr>
          <w:b/>
          <w:i/>
        </w:rPr>
      </w:pPr>
      <w:r w:rsidRPr="007123F5">
        <w:rPr>
          <w:b/>
          <w:i/>
          <w:lang w:val="vi-VN"/>
        </w:rPr>
        <w:t xml:space="preserve">Hà Nội, </w:t>
      </w:r>
      <w:r w:rsidR="00DD703F" w:rsidRPr="007123F5">
        <w:rPr>
          <w:b/>
          <w:i/>
          <w:lang w:val="vi-VN"/>
        </w:rPr>
        <w:t>tháng</w:t>
      </w:r>
      <w:r w:rsidR="002F4D1E">
        <w:rPr>
          <w:b/>
          <w:i/>
        </w:rPr>
        <w:t xml:space="preserve"> 0</w:t>
      </w:r>
      <w:r w:rsidR="00457023">
        <w:rPr>
          <w:b/>
          <w:i/>
        </w:rPr>
        <w:t xml:space="preserve">6 </w:t>
      </w:r>
      <w:r w:rsidR="00DD703F" w:rsidRPr="007123F5">
        <w:rPr>
          <w:b/>
          <w:i/>
          <w:lang w:val="vi-VN"/>
        </w:rPr>
        <w:t>/</w:t>
      </w:r>
      <w:r w:rsidR="00457023">
        <w:rPr>
          <w:b/>
          <w:i/>
        </w:rPr>
        <w:t xml:space="preserve"> </w:t>
      </w:r>
      <w:r w:rsidR="00383CA0">
        <w:rPr>
          <w:b/>
          <w:i/>
          <w:lang w:val="vi-VN"/>
        </w:rPr>
        <w:t>20</w:t>
      </w:r>
      <w:r w:rsidR="00C3795B">
        <w:rPr>
          <w:b/>
          <w:i/>
        </w:rPr>
        <w:t>20</w:t>
      </w:r>
    </w:p>
    <w:p w14:paraId="73A4E814" w14:textId="77777777" w:rsidR="0001483B" w:rsidRDefault="0001483B" w:rsidP="00F2126C">
      <w:pPr>
        <w:jc w:val="center"/>
        <w:rPr>
          <w:b/>
          <w:sz w:val="32"/>
          <w:szCs w:val="32"/>
          <w:lang w:val="vi-VN"/>
        </w:rPr>
      </w:pPr>
    </w:p>
    <w:p w14:paraId="744C541F" w14:textId="34211164" w:rsidR="00F2126C" w:rsidRPr="00824672" w:rsidRDefault="00F2126C" w:rsidP="00F2126C">
      <w:pPr>
        <w:jc w:val="center"/>
        <w:rPr>
          <w:b/>
          <w:sz w:val="32"/>
          <w:szCs w:val="32"/>
          <w:lang w:val="vi-VN"/>
        </w:rPr>
      </w:pPr>
      <w:r w:rsidRPr="00824672">
        <w:rPr>
          <w:b/>
          <w:sz w:val="32"/>
          <w:szCs w:val="32"/>
          <w:lang w:val="vi-VN"/>
        </w:rPr>
        <w:t>LỜ</w:t>
      </w:r>
      <w:r>
        <w:rPr>
          <w:b/>
          <w:sz w:val="32"/>
          <w:szCs w:val="32"/>
          <w:lang w:val="vi-VN"/>
        </w:rPr>
        <w:t>I C</w:t>
      </w:r>
      <w:r>
        <w:rPr>
          <w:b/>
          <w:sz w:val="32"/>
          <w:szCs w:val="32"/>
        </w:rPr>
        <w:t>Ả</w:t>
      </w:r>
      <w:r w:rsidRPr="00824672">
        <w:rPr>
          <w:b/>
          <w:sz w:val="32"/>
          <w:szCs w:val="32"/>
          <w:lang w:val="vi-VN"/>
        </w:rPr>
        <w:t>M ƠN</w:t>
      </w:r>
    </w:p>
    <w:p w14:paraId="5FE35B6F" w14:textId="3198C115" w:rsidR="002C4551" w:rsidRDefault="00936DB4" w:rsidP="002C4551">
      <w:pPr>
        <w:pStyle w:val="FormChuan"/>
      </w:pPr>
      <w:r>
        <w:t>Để hoàn thành tốt đề tài này, t</w:t>
      </w:r>
      <w:r w:rsidR="002C4551">
        <w:t xml:space="preserve">rước tiên </w:t>
      </w:r>
      <w:r w:rsidR="009E3768">
        <w:t>em</w:t>
      </w:r>
      <w:r w:rsidR="002C4551">
        <w:t xml:space="preserve"> xin gửi lời cảm ơn chân thành thầy Chu Văn Huy đã tận tình hướng dẫn, truyền đạt kiến thức, kinh nghiệm cho </w:t>
      </w:r>
      <w:r w:rsidR="009E3768">
        <w:t>em</w:t>
      </w:r>
      <w:r w:rsidR="002C4551">
        <w:t xml:space="preserve"> trong suốt quá trình thực hiện đề tài.</w:t>
      </w:r>
    </w:p>
    <w:p w14:paraId="303798F4" w14:textId="17B59475" w:rsidR="002C4551" w:rsidRDefault="009E3768" w:rsidP="002C4551">
      <w:pPr>
        <w:pStyle w:val="FormChuan"/>
      </w:pPr>
      <w:r>
        <w:t>Tiếp theo em x</w:t>
      </w:r>
      <w:r w:rsidR="002C4551">
        <w:t xml:space="preserve">in gửi lời cảm ơn đến quý thầy cô </w:t>
      </w:r>
      <w:r w:rsidR="00936DB4">
        <w:t>k</w:t>
      </w:r>
      <w:r w:rsidR="002C4551">
        <w:t xml:space="preserve">hoa </w:t>
      </w:r>
      <w:r w:rsidR="00936DB4">
        <w:t>Hệ thống thông tin quản lý</w:t>
      </w:r>
      <w:r w:rsidR="002C4551">
        <w:t xml:space="preserve">, </w:t>
      </w:r>
      <w:r w:rsidR="00936DB4">
        <w:t>t</w:t>
      </w:r>
      <w:r w:rsidR="002C4551">
        <w:t xml:space="preserve">rường </w:t>
      </w:r>
      <w:r w:rsidR="00936DB4">
        <w:t>Học viện Ngân hàng</w:t>
      </w:r>
      <w:r w:rsidR="002C4551">
        <w:t xml:space="preserve">, những người đã truyền đạt kiến thức quý báu cho </w:t>
      </w:r>
      <w:r>
        <w:t>em</w:t>
      </w:r>
      <w:r w:rsidR="002C4551">
        <w:t xml:space="preserve"> trong</w:t>
      </w:r>
      <w:r>
        <w:t xml:space="preserve"> suốt</w:t>
      </w:r>
      <w:r w:rsidR="002C4551">
        <w:t xml:space="preserve"> thời gian học tập vừa qua.</w:t>
      </w:r>
    </w:p>
    <w:p w14:paraId="5FF38422" w14:textId="76DB5086" w:rsidR="002C4551" w:rsidRDefault="002C4551" w:rsidP="002C4551">
      <w:pPr>
        <w:pStyle w:val="FormChuan"/>
      </w:pPr>
      <w:r>
        <w:t>Sau cùng</w:t>
      </w:r>
      <w:r w:rsidR="009E3768">
        <w:t xml:space="preserve"> em</w:t>
      </w:r>
      <w:r>
        <w:t xml:space="preserve"> xin gửi lời cảm ơn đến</w:t>
      </w:r>
      <w:r w:rsidR="00936DB4">
        <w:t xml:space="preserve"> các anh chị đang làm việc tại Công ty TNHH OpenWay Việt Nam </w:t>
      </w:r>
      <w:r>
        <w:t xml:space="preserve">đã luôn động viên, </w:t>
      </w:r>
      <w:r w:rsidR="00936DB4">
        <w:t>tạo điều kiện cho</w:t>
      </w:r>
      <w:r>
        <w:t xml:space="preserve"> </w:t>
      </w:r>
      <w:r w:rsidR="009E3768">
        <w:t>em</w:t>
      </w:r>
      <w:r>
        <w:t xml:space="preserve"> trong quá trình </w:t>
      </w:r>
      <w:r w:rsidR="00936DB4">
        <w:t>thực hiện đề tài</w:t>
      </w:r>
      <w:r>
        <w:t>. Đồng thời</w:t>
      </w:r>
      <w:r w:rsidR="009E3768">
        <w:t>, tôi</w:t>
      </w:r>
      <w:r>
        <w:t xml:space="preserve"> xin giửi lời c</w:t>
      </w:r>
      <w:r w:rsidR="00936DB4">
        <w:t>ả</w:t>
      </w:r>
      <w:r>
        <w:t>m ơn đến</w:t>
      </w:r>
      <w:r w:rsidR="00936DB4">
        <w:t xml:space="preserve"> bạn bè cùng thực tập tại đơn vị</w:t>
      </w:r>
      <w:r>
        <w:t xml:space="preserve"> đã nhiệt tình </w:t>
      </w:r>
      <w:r w:rsidR="00936DB4">
        <w:t>tham gia,</w:t>
      </w:r>
      <w:r>
        <w:t xml:space="preserve"> giúp</w:t>
      </w:r>
      <w:r w:rsidR="00936DB4">
        <w:t xml:space="preserve"> đỡ</w:t>
      </w:r>
      <w:r>
        <w:t xml:space="preserve"> tôi hoàn thành </w:t>
      </w:r>
      <w:r w:rsidR="00936DB4">
        <w:t>khóa luận</w:t>
      </w:r>
      <w:r>
        <w:t xml:space="preserve"> tốt nghiệp này.</w:t>
      </w:r>
    </w:p>
    <w:p w14:paraId="680C8FA2" w14:textId="139003C3" w:rsidR="002C4551" w:rsidRDefault="002C4551" w:rsidP="002C4551">
      <w:pPr>
        <w:spacing w:before="120" w:after="120" w:line="312" w:lineRule="auto"/>
        <w:ind w:firstLine="567"/>
        <w:jc w:val="both"/>
      </w:pPr>
      <w:r>
        <w:t xml:space="preserve">Do thời gian và năng lực còn hạn chế nên không thể tránh được những sai sót trong quá trình thực hiện đề tài. Vì vậy, </w:t>
      </w:r>
      <w:r w:rsidR="009E3768">
        <w:t>em</w:t>
      </w:r>
      <w:r>
        <w:t xml:space="preserve"> rất mong nhận được sự cảm thông, góp ý bổ sung của các thầy cô để đề tài của </w:t>
      </w:r>
      <w:r w:rsidR="009E3768">
        <w:t>em</w:t>
      </w:r>
      <w:r>
        <w:t xml:space="preserve"> được hoàn thiện hơn. </w:t>
      </w:r>
    </w:p>
    <w:p w14:paraId="1C20EEBC" w14:textId="4AC6AADA" w:rsidR="002C4551" w:rsidRDefault="002C4551" w:rsidP="002C4551">
      <w:pPr>
        <w:spacing w:before="120" w:after="120" w:line="312" w:lineRule="auto"/>
        <w:ind w:firstLine="567"/>
        <w:jc w:val="both"/>
      </w:pPr>
      <w:r>
        <w:t xml:space="preserve">Một lần nữa, </w:t>
      </w:r>
      <w:r w:rsidR="00490D91">
        <w:t xml:space="preserve">em </w:t>
      </w:r>
      <w:r>
        <w:t>xin chân thành cảm ơn!</w:t>
      </w:r>
    </w:p>
    <w:p w14:paraId="1809A2B1" w14:textId="77777777" w:rsidR="002C4551" w:rsidRDefault="002C4551" w:rsidP="00FA01FF">
      <w:pPr>
        <w:spacing w:before="120" w:after="120" w:line="312" w:lineRule="auto"/>
        <w:ind w:firstLine="567"/>
        <w:jc w:val="both"/>
        <w:rPr>
          <w:b/>
          <w:sz w:val="32"/>
          <w:szCs w:val="32"/>
        </w:rPr>
      </w:pPr>
    </w:p>
    <w:p w14:paraId="17756B1F" w14:textId="77777777" w:rsidR="00F2126C" w:rsidRDefault="00F2126C" w:rsidP="007123F5">
      <w:pPr>
        <w:jc w:val="center"/>
        <w:rPr>
          <w:b/>
          <w:sz w:val="32"/>
          <w:szCs w:val="32"/>
        </w:rPr>
      </w:pPr>
    </w:p>
    <w:p w14:paraId="0E9B327F" w14:textId="77777777" w:rsidR="00F2126C" w:rsidRDefault="00F2126C" w:rsidP="007123F5">
      <w:pPr>
        <w:jc w:val="center"/>
        <w:rPr>
          <w:b/>
          <w:sz w:val="32"/>
          <w:szCs w:val="32"/>
        </w:rPr>
      </w:pPr>
    </w:p>
    <w:p w14:paraId="72ECE862" w14:textId="77777777" w:rsidR="00F2126C" w:rsidRDefault="00F2126C" w:rsidP="007123F5">
      <w:pPr>
        <w:jc w:val="center"/>
        <w:rPr>
          <w:b/>
          <w:sz w:val="32"/>
          <w:szCs w:val="32"/>
        </w:rPr>
      </w:pPr>
    </w:p>
    <w:p w14:paraId="059BE4ED" w14:textId="77777777" w:rsidR="00F2126C" w:rsidRDefault="00F2126C" w:rsidP="00457023">
      <w:pPr>
        <w:spacing w:line="312" w:lineRule="auto"/>
        <w:jc w:val="center"/>
        <w:rPr>
          <w:b/>
          <w:sz w:val="32"/>
          <w:szCs w:val="32"/>
        </w:rPr>
      </w:pPr>
    </w:p>
    <w:p w14:paraId="48AA0C2C" w14:textId="77777777" w:rsidR="00F2126C" w:rsidRDefault="00F2126C" w:rsidP="007123F5">
      <w:pPr>
        <w:jc w:val="center"/>
        <w:rPr>
          <w:b/>
          <w:sz w:val="32"/>
          <w:szCs w:val="32"/>
        </w:rPr>
      </w:pPr>
    </w:p>
    <w:p w14:paraId="3EA1D70A" w14:textId="77777777" w:rsidR="00F2126C" w:rsidRDefault="00F2126C" w:rsidP="007123F5">
      <w:pPr>
        <w:jc w:val="center"/>
        <w:rPr>
          <w:b/>
          <w:sz w:val="32"/>
          <w:szCs w:val="32"/>
        </w:rPr>
      </w:pPr>
    </w:p>
    <w:p w14:paraId="61C3796A" w14:textId="77777777" w:rsidR="00F2126C" w:rsidRDefault="00F2126C" w:rsidP="007123F5">
      <w:pPr>
        <w:jc w:val="center"/>
        <w:rPr>
          <w:b/>
          <w:sz w:val="32"/>
          <w:szCs w:val="32"/>
        </w:rPr>
      </w:pPr>
    </w:p>
    <w:p w14:paraId="2315CF18" w14:textId="77777777" w:rsidR="00F2126C" w:rsidRDefault="00F2126C" w:rsidP="007123F5">
      <w:pPr>
        <w:jc w:val="center"/>
        <w:rPr>
          <w:b/>
          <w:sz w:val="32"/>
          <w:szCs w:val="32"/>
        </w:rPr>
      </w:pPr>
    </w:p>
    <w:p w14:paraId="34372E53" w14:textId="77777777" w:rsidR="00D73DA8" w:rsidRDefault="00D73DA8" w:rsidP="00D73DA8">
      <w:pPr>
        <w:rPr>
          <w:b/>
          <w:sz w:val="32"/>
          <w:szCs w:val="32"/>
        </w:rPr>
      </w:pPr>
    </w:p>
    <w:p w14:paraId="2ABE4AE6" w14:textId="537114C8" w:rsidR="00F2126C" w:rsidRDefault="00F2126C" w:rsidP="00D73DA8">
      <w:pPr>
        <w:jc w:val="center"/>
        <w:rPr>
          <w:b/>
          <w:sz w:val="32"/>
          <w:szCs w:val="32"/>
        </w:rPr>
      </w:pPr>
      <w:r>
        <w:rPr>
          <w:b/>
          <w:sz w:val="32"/>
          <w:szCs w:val="32"/>
        </w:rPr>
        <w:lastRenderedPageBreak/>
        <w:t>LỜI CAM KẾT</w:t>
      </w:r>
    </w:p>
    <w:p w14:paraId="3E157826" w14:textId="5ABF94CE" w:rsidR="00F2126C" w:rsidRDefault="009E3768" w:rsidP="00BE27C5">
      <w:pPr>
        <w:pStyle w:val="FormChuan"/>
      </w:pPr>
      <w:r>
        <w:t>Em</w:t>
      </w:r>
      <w:r w:rsidR="00BE27C5">
        <w:t xml:space="preserve"> xin cam kết bài khóa luận tốt nghiệp này là công trình nghiên cứu thực sự của cá nhân </w:t>
      </w:r>
      <w:r>
        <w:t>em</w:t>
      </w:r>
      <w:r w:rsidR="00BE27C5">
        <w:t>, được thực hiện dựa trên cơ sở lý thuyết, kiến thức chuyên ngành, nghiên cứu thực tế dưới sự hướng dẫn khoa học của th</w:t>
      </w:r>
      <w:r>
        <w:t>ầ</w:t>
      </w:r>
      <w:r w:rsidR="00BE27C5">
        <w:t>y Chu Văn Huy, cùng với sự trợ giúp của các thầy cô, anh chị trong khoa cũng như đơn vị thực tập.</w:t>
      </w:r>
    </w:p>
    <w:p w14:paraId="3492DBBA" w14:textId="1569A475" w:rsidR="00BE27C5" w:rsidRDefault="009E3768" w:rsidP="00BE27C5">
      <w:pPr>
        <w:pStyle w:val="FormChuan"/>
      </w:pPr>
      <w:r>
        <w:t>Em</w:t>
      </w:r>
      <w:r w:rsidR="00BE27C5">
        <w:t xml:space="preserve"> xin hoàn chịu trách nhiệm và chịu mọi hình thức kỷ luật theo quy định cho lời cam đoan của mình.</w:t>
      </w:r>
    </w:p>
    <w:p w14:paraId="5B250521" w14:textId="36429B8E" w:rsidR="00BE27C5" w:rsidRDefault="00BE27C5" w:rsidP="00BE27C5">
      <w:pPr>
        <w:jc w:val="right"/>
        <w:rPr>
          <w:b/>
          <w:bCs/>
        </w:rPr>
      </w:pPr>
      <w:r w:rsidRPr="00BE27C5">
        <w:rPr>
          <w:b/>
          <w:bCs/>
        </w:rPr>
        <w:t xml:space="preserve">Sinh viên thực hiện </w:t>
      </w:r>
    </w:p>
    <w:p w14:paraId="345664E3" w14:textId="71692B2F" w:rsidR="00BE27C5" w:rsidRDefault="00BE27C5" w:rsidP="00BE27C5">
      <w:pPr>
        <w:jc w:val="right"/>
        <w:rPr>
          <w:b/>
          <w:bCs/>
        </w:rPr>
      </w:pPr>
    </w:p>
    <w:p w14:paraId="6AAA984B" w14:textId="77777777" w:rsidR="00BE27C5" w:rsidRPr="00BE27C5" w:rsidRDefault="00BE27C5" w:rsidP="00BE27C5">
      <w:pPr>
        <w:jc w:val="right"/>
        <w:rPr>
          <w:b/>
          <w:bCs/>
        </w:rPr>
      </w:pPr>
    </w:p>
    <w:p w14:paraId="58AF0F90" w14:textId="390F2EDE" w:rsidR="00F2126C" w:rsidRPr="00BE27C5" w:rsidRDefault="00BE27C5" w:rsidP="00BE27C5">
      <w:pPr>
        <w:ind w:left="6480" w:firstLine="720"/>
        <w:jc w:val="center"/>
        <w:rPr>
          <w:b/>
          <w:bCs/>
          <w:sz w:val="32"/>
          <w:szCs w:val="32"/>
        </w:rPr>
      </w:pPr>
      <w:r>
        <w:rPr>
          <w:b/>
          <w:bCs/>
        </w:rPr>
        <w:t>Hà Minh Tú</w:t>
      </w:r>
    </w:p>
    <w:p w14:paraId="4EF4E546" w14:textId="77777777" w:rsidR="00F2126C" w:rsidRDefault="00F2126C" w:rsidP="007123F5">
      <w:pPr>
        <w:jc w:val="center"/>
        <w:rPr>
          <w:b/>
          <w:sz w:val="32"/>
          <w:szCs w:val="32"/>
        </w:rPr>
      </w:pPr>
    </w:p>
    <w:p w14:paraId="240C7FBB" w14:textId="77777777" w:rsidR="00F2126C" w:rsidRDefault="00F2126C" w:rsidP="007123F5">
      <w:pPr>
        <w:jc w:val="center"/>
        <w:rPr>
          <w:b/>
          <w:sz w:val="32"/>
          <w:szCs w:val="32"/>
        </w:rPr>
      </w:pPr>
    </w:p>
    <w:p w14:paraId="0E8CDF7C" w14:textId="77777777" w:rsidR="00F2126C" w:rsidRDefault="00F2126C" w:rsidP="007123F5">
      <w:pPr>
        <w:jc w:val="center"/>
        <w:rPr>
          <w:b/>
          <w:sz w:val="32"/>
          <w:szCs w:val="32"/>
        </w:rPr>
      </w:pPr>
    </w:p>
    <w:p w14:paraId="4D665483" w14:textId="77777777" w:rsidR="00F2126C" w:rsidRDefault="00F2126C" w:rsidP="007123F5">
      <w:pPr>
        <w:jc w:val="center"/>
        <w:rPr>
          <w:b/>
          <w:sz w:val="32"/>
          <w:szCs w:val="32"/>
        </w:rPr>
      </w:pPr>
    </w:p>
    <w:p w14:paraId="69C515D5" w14:textId="77777777" w:rsidR="00F2126C" w:rsidRDefault="00F2126C" w:rsidP="007123F5">
      <w:pPr>
        <w:jc w:val="center"/>
        <w:rPr>
          <w:b/>
          <w:sz w:val="32"/>
          <w:szCs w:val="32"/>
        </w:rPr>
      </w:pPr>
    </w:p>
    <w:p w14:paraId="48E369F7" w14:textId="77777777" w:rsidR="00F2126C" w:rsidRDefault="00F2126C" w:rsidP="007123F5">
      <w:pPr>
        <w:jc w:val="center"/>
        <w:rPr>
          <w:b/>
          <w:sz w:val="32"/>
          <w:szCs w:val="32"/>
        </w:rPr>
      </w:pPr>
    </w:p>
    <w:p w14:paraId="5764FD8C" w14:textId="77777777" w:rsidR="00F2126C" w:rsidRDefault="00F2126C" w:rsidP="007123F5">
      <w:pPr>
        <w:jc w:val="center"/>
        <w:rPr>
          <w:b/>
          <w:sz w:val="32"/>
          <w:szCs w:val="32"/>
        </w:rPr>
      </w:pPr>
    </w:p>
    <w:p w14:paraId="33D66377" w14:textId="16CFF4EA" w:rsidR="00F2126C" w:rsidRDefault="00F2126C" w:rsidP="00602B73">
      <w:pPr>
        <w:rPr>
          <w:b/>
          <w:sz w:val="32"/>
          <w:szCs w:val="32"/>
        </w:rPr>
      </w:pPr>
    </w:p>
    <w:p w14:paraId="1A178209" w14:textId="571708B2" w:rsidR="007B10A2" w:rsidRPr="009D3420" w:rsidRDefault="007B10A2" w:rsidP="007B10A2">
      <w:pPr>
        <w:jc w:val="center"/>
        <w:rPr>
          <w:b/>
          <w:sz w:val="32"/>
          <w:szCs w:val="32"/>
          <w:lang w:val="vi-VN"/>
        </w:rPr>
      </w:pPr>
      <w:r>
        <w:rPr>
          <w:b/>
          <w:sz w:val="32"/>
          <w:szCs w:val="32"/>
        </w:rPr>
        <w:br w:type="page"/>
      </w:r>
      <w:r w:rsidRPr="009D3420">
        <w:rPr>
          <w:b/>
          <w:sz w:val="32"/>
          <w:szCs w:val="32"/>
          <w:lang w:val="vi-VN"/>
        </w:rPr>
        <w:lastRenderedPageBreak/>
        <w:t>NHẬN XÉT</w:t>
      </w:r>
    </w:p>
    <w:p w14:paraId="12E44B52" w14:textId="77777777" w:rsidR="007B10A2" w:rsidRPr="007123F5" w:rsidRDefault="007B10A2" w:rsidP="007B10A2">
      <w:pPr>
        <w:jc w:val="center"/>
        <w:rPr>
          <w:b/>
          <w:sz w:val="28"/>
          <w:lang w:val="vi-VN"/>
        </w:rPr>
      </w:pPr>
      <w:r w:rsidRPr="007123F5">
        <w:rPr>
          <w:b/>
          <w:sz w:val="28"/>
          <w:lang w:val="vi-VN"/>
        </w:rPr>
        <w:t>(Của cơ quan thực tập)</w:t>
      </w:r>
    </w:p>
    <w:p w14:paraId="5B2A372B" w14:textId="77777777" w:rsidR="007B10A2" w:rsidRPr="009D3420" w:rsidRDefault="007B10A2" w:rsidP="007B10A2">
      <w:pPr>
        <w:spacing w:before="60" w:after="60" w:line="264" w:lineRule="auto"/>
        <w:rPr>
          <w:szCs w:val="26"/>
          <w:lang w:val="vi-VN"/>
        </w:rPr>
      </w:pPr>
      <w:r w:rsidRPr="009D3420">
        <w:rPr>
          <w:szCs w:val="26"/>
          <w:lang w:val="vi-VN"/>
        </w:rPr>
        <w:t>Về các mặt:</w:t>
      </w:r>
      <w:r>
        <w:rPr>
          <w:szCs w:val="26"/>
          <w:lang w:val="vi-VN"/>
        </w:rPr>
        <w:t xml:space="preserve"> T</w:t>
      </w:r>
      <w:r w:rsidRPr="009D3420">
        <w:rPr>
          <w:szCs w:val="26"/>
          <w:lang w:val="vi-VN"/>
        </w:rPr>
        <w:t>hái độ làm việc của sinh viên</w:t>
      </w:r>
      <w:r>
        <w:rPr>
          <w:szCs w:val="26"/>
        </w:rPr>
        <w:t xml:space="preserve"> cũng như </w:t>
      </w:r>
      <w:r>
        <w:rPr>
          <w:szCs w:val="26"/>
          <w:lang w:val="vi-VN"/>
        </w:rPr>
        <w:t>ý</w:t>
      </w:r>
      <w:r w:rsidRPr="009D3420">
        <w:rPr>
          <w:szCs w:val="26"/>
          <w:lang w:val="vi-VN"/>
        </w:rPr>
        <w:t xml:space="preserve"> thức chấp hành</w:t>
      </w:r>
      <w:r>
        <w:rPr>
          <w:szCs w:val="26"/>
        </w:rPr>
        <w:t xml:space="preserve"> các</w:t>
      </w:r>
      <w:r w:rsidRPr="009D3420">
        <w:rPr>
          <w:szCs w:val="26"/>
          <w:lang w:val="vi-VN"/>
        </w:rPr>
        <w:t xml:space="preserve"> nội quy</w:t>
      </w:r>
      <w:r>
        <w:rPr>
          <w:szCs w:val="26"/>
        </w:rPr>
        <w:t xml:space="preserve"> chung</w:t>
      </w:r>
      <w:r w:rsidRPr="009D3420">
        <w:rPr>
          <w:szCs w:val="26"/>
          <w:lang w:val="vi-VN"/>
        </w:rPr>
        <w:t xml:space="preserve"> tại nơi thực tập; Tiến độ</w:t>
      </w:r>
      <w:r>
        <w:rPr>
          <w:szCs w:val="26"/>
          <w:lang w:val="vi-VN"/>
        </w:rPr>
        <w:t xml:space="preserve">, kết quả </w:t>
      </w:r>
      <w:r w:rsidRPr="009D3420">
        <w:rPr>
          <w:szCs w:val="26"/>
          <w:lang w:val="vi-VN"/>
        </w:rPr>
        <w:t xml:space="preserve">thực hiện công việc được </w:t>
      </w:r>
      <w:r>
        <w:rPr>
          <w:szCs w:val="26"/>
        </w:rPr>
        <w:t>phân công</w:t>
      </w:r>
      <w:r w:rsidRPr="009D3420">
        <w:rPr>
          <w:szCs w:val="26"/>
          <w:lang w:val="vi-VN"/>
        </w:rPr>
        <w:t xml:space="preserve">; Tính thực tiễn và </w:t>
      </w:r>
      <w:r>
        <w:rPr>
          <w:szCs w:val="26"/>
        </w:rPr>
        <w:t xml:space="preserve">khả năng </w:t>
      </w:r>
      <w:r w:rsidRPr="009D3420">
        <w:rPr>
          <w:szCs w:val="26"/>
          <w:lang w:val="vi-VN"/>
        </w:rPr>
        <w:t>ứng dụng của đề tài…</w:t>
      </w:r>
    </w:p>
    <w:p w14:paraId="7D93572A"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883F1B4"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8DC3B38"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53D888FE"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350C5436"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35077096"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79770394"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5D143D8"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282491B5"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DF6973C"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814A168"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A80C6A1"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9510300"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3ED0225"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6783BE8" w14:textId="77777777" w:rsidR="007B10A2" w:rsidRPr="003A6EE2" w:rsidRDefault="007B10A2" w:rsidP="007B10A2">
      <w:pPr>
        <w:spacing w:before="60" w:after="60" w:line="264" w:lineRule="auto"/>
        <w:rPr>
          <w:szCs w:val="26"/>
        </w:rPr>
      </w:pPr>
      <w:r w:rsidRPr="00B061B5">
        <w:rPr>
          <w:szCs w:val="26"/>
          <w:lang w:val="vi-VN"/>
        </w:rPr>
        <w:t>Kết luận : …</w:t>
      </w:r>
      <w:r>
        <w:rPr>
          <w:szCs w:val="26"/>
          <w:lang w:val="vi-VN"/>
        </w:rPr>
        <w:t>…</w:t>
      </w:r>
      <w:r w:rsidRPr="00824672">
        <w:rPr>
          <w:szCs w:val="26"/>
          <w:lang w:val="vi-VN"/>
        </w:rPr>
        <w:t>……...</w:t>
      </w:r>
      <w:r w:rsidRPr="009D3420">
        <w:rPr>
          <w:szCs w:val="26"/>
          <w:lang w:val="vi-VN"/>
        </w:rPr>
        <w:t>…………………………………………………………………</w:t>
      </w:r>
      <w:r>
        <w:rPr>
          <w:szCs w:val="26"/>
          <w:lang w:val="vi-VN"/>
        </w:rPr>
        <w:t>…</w:t>
      </w:r>
      <w:r>
        <w:rPr>
          <w:szCs w:val="26"/>
        </w:rPr>
        <w:t>…</w:t>
      </w:r>
    </w:p>
    <w:p w14:paraId="1D9EED6E" w14:textId="77777777" w:rsidR="007B10A2" w:rsidRPr="00824672" w:rsidRDefault="007B10A2" w:rsidP="007B10A2">
      <w:pPr>
        <w:spacing w:before="60" w:after="60" w:line="264" w:lineRule="auto"/>
        <w:rPr>
          <w:szCs w:val="26"/>
          <w:lang w:val="vi-VN"/>
        </w:rPr>
      </w:pPr>
    </w:p>
    <w:p w14:paraId="750746A3" w14:textId="77777777" w:rsidR="007B10A2" w:rsidRPr="00C3795B" w:rsidRDefault="007B10A2" w:rsidP="007B10A2">
      <w:pPr>
        <w:spacing w:before="60" w:after="60" w:line="264" w:lineRule="auto"/>
        <w:ind w:left="5040" w:firstLine="720"/>
        <w:rPr>
          <w:szCs w:val="26"/>
        </w:rPr>
      </w:pPr>
      <w:r w:rsidRPr="00824672">
        <w:rPr>
          <w:szCs w:val="26"/>
          <w:lang w:val="vi-VN"/>
        </w:rPr>
        <w:t>Hà Nộ</w:t>
      </w:r>
      <w:r>
        <w:rPr>
          <w:szCs w:val="26"/>
          <w:lang w:val="vi-VN"/>
        </w:rPr>
        <w:t>i, ngày    tháng     năm 20</w:t>
      </w:r>
      <w:r>
        <w:rPr>
          <w:szCs w:val="26"/>
        </w:rPr>
        <w:t>20</w:t>
      </w:r>
    </w:p>
    <w:p w14:paraId="332DC577" w14:textId="77777777" w:rsidR="007B10A2" w:rsidRPr="00824672" w:rsidRDefault="007B10A2" w:rsidP="007B10A2">
      <w:pPr>
        <w:spacing w:before="60" w:after="60" w:line="264" w:lineRule="auto"/>
        <w:ind w:left="5040" w:firstLine="720"/>
        <w:rPr>
          <w:szCs w:val="26"/>
          <w:lang w:val="vi-VN"/>
        </w:rPr>
      </w:pPr>
      <w:r w:rsidRPr="00824672">
        <w:rPr>
          <w:szCs w:val="26"/>
          <w:lang w:val="vi-VN"/>
        </w:rPr>
        <w:t xml:space="preserve">               Người nhận xét</w:t>
      </w:r>
    </w:p>
    <w:p w14:paraId="7DFD2F95" w14:textId="77777777" w:rsidR="007B10A2" w:rsidRPr="00824672" w:rsidRDefault="007B10A2" w:rsidP="007B10A2">
      <w:pPr>
        <w:spacing w:before="60" w:after="60" w:line="264" w:lineRule="auto"/>
        <w:ind w:left="5040" w:firstLine="720"/>
        <w:rPr>
          <w:i/>
          <w:szCs w:val="26"/>
          <w:lang w:val="vi-VN"/>
        </w:rPr>
      </w:pPr>
      <w:r w:rsidRPr="00824672">
        <w:rPr>
          <w:i/>
          <w:szCs w:val="26"/>
          <w:lang w:val="vi-VN"/>
        </w:rPr>
        <w:t xml:space="preserve">              (Ký tên, đóng dấu)</w:t>
      </w:r>
    </w:p>
    <w:p w14:paraId="4A05012A" w14:textId="751760A9" w:rsidR="00085D09" w:rsidRPr="007B10A2" w:rsidRDefault="00085D09" w:rsidP="007B10A2">
      <w:pPr>
        <w:rPr>
          <w:b/>
          <w:sz w:val="32"/>
          <w:szCs w:val="32"/>
        </w:rPr>
      </w:pPr>
    </w:p>
    <w:p w14:paraId="33FD92C4" w14:textId="77777777" w:rsidR="007B10A2" w:rsidRDefault="007B10A2" w:rsidP="009D3420">
      <w:pPr>
        <w:jc w:val="center"/>
        <w:rPr>
          <w:b/>
          <w:sz w:val="32"/>
          <w:szCs w:val="32"/>
          <w:lang w:val="vi-VN"/>
        </w:rPr>
      </w:pPr>
    </w:p>
    <w:p w14:paraId="2EA95D9D" w14:textId="77777777" w:rsidR="007B10A2" w:rsidRDefault="007B10A2" w:rsidP="009D3420">
      <w:pPr>
        <w:jc w:val="center"/>
        <w:rPr>
          <w:b/>
          <w:sz w:val="32"/>
          <w:szCs w:val="32"/>
          <w:lang w:val="vi-VN"/>
        </w:rPr>
      </w:pPr>
    </w:p>
    <w:p w14:paraId="6D2E6935" w14:textId="77777777" w:rsidR="007B10A2" w:rsidRDefault="007B10A2" w:rsidP="009D3420">
      <w:pPr>
        <w:jc w:val="center"/>
        <w:rPr>
          <w:b/>
          <w:sz w:val="32"/>
          <w:szCs w:val="32"/>
          <w:lang w:val="vi-VN"/>
        </w:rPr>
      </w:pPr>
    </w:p>
    <w:p w14:paraId="61333B26" w14:textId="77777777" w:rsidR="007B10A2" w:rsidRDefault="007B10A2" w:rsidP="009D3420">
      <w:pPr>
        <w:jc w:val="center"/>
        <w:rPr>
          <w:b/>
          <w:sz w:val="32"/>
          <w:szCs w:val="32"/>
          <w:lang w:val="vi-VN"/>
        </w:rPr>
      </w:pPr>
    </w:p>
    <w:p w14:paraId="6AA7086F" w14:textId="77777777" w:rsidR="002259D1" w:rsidRDefault="002259D1" w:rsidP="009D3420">
      <w:pPr>
        <w:jc w:val="center"/>
        <w:rPr>
          <w:b/>
          <w:sz w:val="32"/>
          <w:szCs w:val="32"/>
          <w:lang w:val="vi-VN"/>
        </w:rPr>
      </w:pPr>
    </w:p>
    <w:p w14:paraId="35BA94B2" w14:textId="56B7F7B7" w:rsidR="009D3420" w:rsidRPr="009D3420" w:rsidRDefault="009D3420" w:rsidP="009D3420">
      <w:pPr>
        <w:jc w:val="center"/>
        <w:rPr>
          <w:b/>
          <w:sz w:val="32"/>
          <w:szCs w:val="32"/>
          <w:lang w:val="vi-VN"/>
        </w:rPr>
      </w:pPr>
      <w:r w:rsidRPr="009D3420">
        <w:rPr>
          <w:b/>
          <w:sz w:val="32"/>
          <w:szCs w:val="32"/>
          <w:lang w:val="vi-VN"/>
        </w:rPr>
        <w:lastRenderedPageBreak/>
        <w:t xml:space="preserve">NHẬN XÉT </w:t>
      </w:r>
    </w:p>
    <w:p w14:paraId="51E73BF7" w14:textId="77777777" w:rsidR="009D3420" w:rsidRPr="007123F5" w:rsidRDefault="009D3420" w:rsidP="009D3420">
      <w:pPr>
        <w:jc w:val="center"/>
        <w:rPr>
          <w:b/>
          <w:sz w:val="28"/>
          <w:lang w:val="vi-VN"/>
        </w:rPr>
      </w:pPr>
      <w:r w:rsidRPr="007123F5">
        <w:rPr>
          <w:b/>
          <w:sz w:val="28"/>
          <w:lang w:val="vi-VN"/>
        </w:rPr>
        <w:t>(Củ</w:t>
      </w:r>
      <w:r w:rsidR="00693168">
        <w:rPr>
          <w:b/>
          <w:sz w:val="28"/>
          <w:lang w:val="vi-VN"/>
        </w:rPr>
        <w:t xml:space="preserve">a </w:t>
      </w:r>
      <w:r w:rsidR="00693168" w:rsidRPr="00693168">
        <w:rPr>
          <w:b/>
          <w:sz w:val="28"/>
          <w:lang w:val="vi-VN"/>
        </w:rPr>
        <w:t xml:space="preserve">giáo viên </w:t>
      </w:r>
      <w:r w:rsidR="00824672" w:rsidRPr="00824672">
        <w:rPr>
          <w:b/>
          <w:sz w:val="28"/>
          <w:lang w:val="vi-VN"/>
        </w:rPr>
        <w:t>hướng dẫn</w:t>
      </w:r>
      <w:r w:rsidRPr="007123F5">
        <w:rPr>
          <w:b/>
          <w:sz w:val="28"/>
          <w:lang w:val="vi-VN"/>
        </w:rPr>
        <w:t>)</w:t>
      </w:r>
    </w:p>
    <w:p w14:paraId="2EF461A0" w14:textId="77777777" w:rsidR="009D3420" w:rsidRPr="00693168" w:rsidRDefault="009D3420" w:rsidP="009D3420">
      <w:pPr>
        <w:spacing w:before="60" w:after="60" w:line="264" w:lineRule="auto"/>
        <w:rPr>
          <w:szCs w:val="26"/>
          <w:lang w:val="vi-VN"/>
        </w:rPr>
      </w:pPr>
      <w:r w:rsidRPr="009D3420">
        <w:rPr>
          <w:szCs w:val="26"/>
          <w:lang w:val="vi-VN"/>
        </w:rPr>
        <w:t xml:space="preserve">Về các mặt: </w:t>
      </w:r>
      <w:r w:rsidR="00693168" w:rsidRPr="00693168">
        <w:rPr>
          <w:szCs w:val="26"/>
          <w:lang w:val="vi-VN"/>
        </w:rPr>
        <w:t xml:space="preserve">Mục đích của đề tài; Tính thời sự và ứng dụng của đề tài; Bố cục và hình thức trình bầy đề tài; Kết quả thực hiện đề tài; </w:t>
      </w:r>
      <w:r w:rsidRPr="009D3420">
        <w:rPr>
          <w:szCs w:val="26"/>
          <w:lang w:val="vi-VN"/>
        </w:rPr>
        <w:t>Ý thức, thái độ củ</w:t>
      </w:r>
      <w:r w:rsidR="00693168">
        <w:rPr>
          <w:szCs w:val="26"/>
          <w:lang w:val="vi-VN"/>
        </w:rPr>
        <w:t>a sinh viên</w:t>
      </w:r>
      <w:r w:rsidR="00693168" w:rsidRPr="00693168">
        <w:rPr>
          <w:szCs w:val="26"/>
          <w:lang w:val="vi-VN"/>
        </w:rPr>
        <w:t xml:space="preserve"> trong quá trình thực hiện đề tài.</w:t>
      </w:r>
    </w:p>
    <w:p w14:paraId="70520A5E" w14:textId="77777777" w:rsidR="009D3420" w:rsidRPr="009D3420" w:rsidRDefault="009D3420" w:rsidP="009D3420">
      <w:pPr>
        <w:spacing w:before="60" w:after="60" w:line="264" w:lineRule="auto"/>
        <w:rPr>
          <w:szCs w:val="26"/>
          <w:lang w:val="vi-VN"/>
        </w:rPr>
      </w:pPr>
      <w:r w:rsidRPr="009D3420">
        <w:rPr>
          <w:szCs w:val="26"/>
          <w:lang w:val="vi-VN"/>
        </w:rPr>
        <w:t>…………………………………………………………………………………………..</w:t>
      </w:r>
    </w:p>
    <w:p w14:paraId="1664B0C9" w14:textId="77777777" w:rsidR="009D3420" w:rsidRPr="009D3420" w:rsidRDefault="009D3420" w:rsidP="009D3420">
      <w:pPr>
        <w:spacing w:before="60" w:after="60" w:line="264" w:lineRule="auto"/>
        <w:rPr>
          <w:szCs w:val="26"/>
          <w:lang w:val="vi-VN"/>
        </w:rPr>
      </w:pPr>
      <w:r w:rsidRPr="009D3420">
        <w:rPr>
          <w:szCs w:val="26"/>
          <w:lang w:val="vi-VN"/>
        </w:rPr>
        <w:t>…………………………………………………………………………………………..</w:t>
      </w:r>
    </w:p>
    <w:p w14:paraId="2FDED395" w14:textId="77777777" w:rsidR="009D3420" w:rsidRPr="009D3420" w:rsidRDefault="009D3420" w:rsidP="009D3420">
      <w:pPr>
        <w:spacing w:before="60" w:after="60" w:line="264" w:lineRule="auto"/>
        <w:rPr>
          <w:szCs w:val="26"/>
          <w:lang w:val="vi-VN"/>
        </w:rPr>
      </w:pPr>
      <w:r w:rsidRPr="009D3420">
        <w:rPr>
          <w:szCs w:val="26"/>
          <w:lang w:val="vi-VN"/>
        </w:rPr>
        <w:t>…………………………………………………………………………………………..</w:t>
      </w:r>
    </w:p>
    <w:p w14:paraId="1267B653" w14:textId="77777777" w:rsidR="009D3420" w:rsidRPr="009D3420" w:rsidRDefault="009D3420" w:rsidP="009D3420">
      <w:pPr>
        <w:spacing w:before="60" w:after="60" w:line="264" w:lineRule="auto"/>
        <w:rPr>
          <w:szCs w:val="26"/>
          <w:lang w:val="vi-VN"/>
        </w:rPr>
      </w:pPr>
      <w:r w:rsidRPr="009D3420">
        <w:rPr>
          <w:szCs w:val="26"/>
          <w:lang w:val="vi-VN"/>
        </w:rPr>
        <w:t>…………………………………………………………………………………………..</w:t>
      </w:r>
    </w:p>
    <w:p w14:paraId="2FCA54A9" w14:textId="77777777" w:rsidR="009D3420" w:rsidRPr="009D3420" w:rsidRDefault="009D3420" w:rsidP="009D3420">
      <w:pPr>
        <w:spacing w:before="60" w:after="60" w:line="264" w:lineRule="auto"/>
        <w:rPr>
          <w:szCs w:val="26"/>
          <w:lang w:val="vi-VN"/>
        </w:rPr>
      </w:pPr>
      <w:r w:rsidRPr="009D3420">
        <w:rPr>
          <w:szCs w:val="26"/>
          <w:lang w:val="vi-VN"/>
        </w:rPr>
        <w:t>…………………………………………………………………………………………..</w:t>
      </w:r>
    </w:p>
    <w:p w14:paraId="001EAE51" w14:textId="77777777" w:rsidR="009D3420" w:rsidRPr="009D3420" w:rsidRDefault="009D3420" w:rsidP="009D3420">
      <w:pPr>
        <w:spacing w:before="60" w:after="60" w:line="264" w:lineRule="auto"/>
        <w:rPr>
          <w:szCs w:val="26"/>
          <w:lang w:val="vi-VN"/>
        </w:rPr>
      </w:pPr>
      <w:r w:rsidRPr="009D3420">
        <w:rPr>
          <w:szCs w:val="26"/>
          <w:lang w:val="vi-VN"/>
        </w:rPr>
        <w:t>…………………………………………………………………………………………..</w:t>
      </w:r>
    </w:p>
    <w:p w14:paraId="34120183" w14:textId="77777777" w:rsidR="009D3420" w:rsidRPr="009D3420" w:rsidRDefault="009D3420" w:rsidP="009D3420">
      <w:pPr>
        <w:spacing w:before="60" w:after="60" w:line="264" w:lineRule="auto"/>
        <w:rPr>
          <w:szCs w:val="26"/>
          <w:lang w:val="vi-VN"/>
        </w:rPr>
      </w:pPr>
      <w:r w:rsidRPr="009D3420">
        <w:rPr>
          <w:szCs w:val="26"/>
          <w:lang w:val="vi-VN"/>
        </w:rPr>
        <w:t>…………………………………………………………………………………………..</w:t>
      </w:r>
    </w:p>
    <w:p w14:paraId="31D0DF40" w14:textId="77777777" w:rsidR="009D3420" w:rsidRPr="009D3420" w:rsidRDefault="009D3420" w:rsidP="009D3420">
      <w:pPr>
        <w:spacing w:before="60" w:after="60" w:line="264" w:lineRule="auto"/>
        <w:rPr>
          <w:szCs w:val="26"/>
          <w:lang w:val="vi-VN"/>
        </w:rPr>
      </w:pPr>
      <w:r w:rsidRPr="009D3420">
        <w:rPr>
          <w:szCs w:val="26"/>
          <w:lang w:val="vi-VN"/>
        </w:rPr>
        <w:t>…………………………………………………………………………………………..</w:t>
      </w:r>
    </w:p>
    <w:p w14:paraId="35116840" w14:textId="77777777" w:rsidR="009D3420" w:rsidRPr="009D3420" w:rsidRDefault="009D3420" w:rsidP="009D3420">
      <w:pPr>
        <w:spacing w:before="60" w:after="60" w:line="264" w:lineRule="auto"/>
        <w:rPr>
          <w:szCs w:val="26"/>
          <w:lang w:val="vi-VN"/>
        </w:rPr>
      </w:pPr>
      <w:r w:rsidRPr="009D3420">
        <w:rPr>
          <w:szCs w:val="26"/>
          <w:lang w:val="vi-VN"/>
        </w:rPr>
        <w:t>…………………………………………………………………………………………..</w:t>
      </w:r>
    </w:p>
    <w:p w14:paraId="77D93C75" w14:textId="77777777" w:rsidR="009D3420" w:rsidRPr="009D3420" w:rsidRDefault="009D3420" w:rsidP="009D3420">
      <w:pPr>
        <w:spacing w:before="60" w:after="60" w:line="264" w:lineRule="auto"/>
        <w:rPr>
          <w:szCs w:val="26"/>
          <w:lang w:val="vi-VN"/>
        </w:rPr>
      </w:pPr>
      <w:r w:rsidRPr="009D3420">
        <w:rPr>
          <w:szCs w:val="26"/>
          <w:lang w:val="vi-VN"/>
        </w:rPr>
        <w:t>…………………………………………………………………………………………..</w:t>
      </w:r>
    </w:p>
    <w:p w14:paraId="63F15335" w14:textId="77777777" w:rsidR="009D3420" w:rsidRPr="009D3420" w:rsidRDefault="009D3420" w:rsidP="009D3420">
      <w:pPr>
        <w:spacing w:before="60" w:after="60" w:line="264" w:lineRule="auto"/>
        <w:rPr>
          <w:szCs w:val="26"/>
          <w:lang w:val="vi-VN"/>
        </w:rPr>
      </w:pPr>
      <w:r w:rsidRPr="009D3420">
        <w:rPr>
          <w:szCs w:val="26"/>
          <w:lang w:val="vi-VN"/>
        </w:rPr>
        <w:t>…………………………………………………………………………………………..</w:t>
      </w:r>
    </w:p>
    <w:p w14:paraId="3C11F816" w14:textId="77777777" w:rsidR="009D3420" w:rsidRPr="009D3420" w:rsidRDefault="009D3420" w:rsidP="009D3420">
      <w:pPr>
        <w:spacing w:before="60" w:after="60" w:line="264" w:lineRule="auto"/>
        <w:rPr>
          <w:szCs w:val="26"/>
          <w:lang w:val="vi-VN"/>
        </w:rPr>
      </w:pPr>
      <w:r w:rsidRPr="009D3420">
        <w:rPr>
          <w:szCs w:val="26"/>
          <w:lang w:val="vi-VN"/>
        </w:rPr>
        <w:t>…………………………………………………………………………………………..</w:t>
      </w:r>
    </w:p>
    <w:p w14:paraId="18674A0C" w14:textId="77777777" w:rsidR="009D3420" w:rsidRPr="009D3420" w:rsidRDefault="009D3420" w:rsidP="009D3420">
      <w:pPr>
        <w:spacing w:before="60" w:after="60" w:line="264" w:lineRule="auto"/>
        <w:rPr>
          <w:szCs w:val="26"/>
          <w:lang w:val="vi-VN"/>
        </w:rPr>
      </w:pPr>
      <w:r w:rsidRPr="009D3420">
        <w:rPr>
          <w:szCs w:val="26"/>
          <w:lang w:val="vi-VN"/>
        </w:rPr>
        <w:t>…………………………………………………………………………………………..</w:t>
      </w:r>
    </w:p>
    <w:p w14:paraId="4D9070F8" w14:textId="77777777" w:rsidR="009D3420" w:rsidRPr="009D3420" w:rsidRDefault="009D3420" w:rsidP="009D3420">
      <w:pPr>
        <w:spacing w:before="60" w:after="60" w:line="264" w:lineRule="auto"/>
        <w:rPr>
          <w:szCs w:val="26"/>
          <w:lang w:val="vi-VN"/>
        </w:rPr>
      </w:pPr>
      <w:r w:rsidRPr="009D3420">
        <w:rPr>
          <w:szCs w:val="26"/>
          <w:lang w:val="vi-VN"/>
        </w:rPr>
        <w:t>…………………………………………………………………………………………..</w:t>
      </w:r>
    </w:p>
    <w:p w14:paraId="394AC64A" w14:textId="77777777" w:rsidR="009D3420" w:rsidRPr="009D3420" w:rsidRDefault="009D3420" w:rsidP="009D3420">
      <w:pPr>
        <w:spacing w:before="60" w:after="60" w:line="264" w:lineRule="auto"/>
        <w:rPr>
          <w:szCs w:val="26"/>
          <w:lang w:val="vi-VN"/>
        </w:rPr>
      </w:pPr>
      <w:r w:rsidRPr="009D3420">
        <w:rPr>
          <w:szCs w:val="26"/>
          <w:lang w:val="vi-VN"/>
        </w:rPr>
        <w:t>…………………………………………………………………………………………..</w:t>
      </w:r>
    </w:p>
    <w:p w14:paraId="04A5E9D1" w14:textId="77777777" w:rsidR="009D3420" w:rsidRPr="009D3420" w:rsidRDefault="00765E40" w:rsidP="009D3420">
      <w:pPr>
        <w:spacing w:before="60" w:after="60" w:line="264" w:lineRule="auto"/>
        <w:rPr>
          <w:szCs w:val="26"/>
          <w:lang w:val="vi-VN"/>
        </w:rPr>
      </w:pPr>
      <w:r w:rsidRPr="00B061B5">
        <w:rPr>
          <w:szCs w:val="26"/>
          <w:lang w:val="vi-VN"/>
        </w:rPr>
        <w:t>Kết luậ</w:t>
      </w:r>
      <w:r w:rsidR="00B061B5" w:rsidRPr="00B061B5">
        <w:rPr>
          <w:szCs w:val="26"/>
          <w:lang w:val="vi-VN"/>
        </w:rPr>
        <w:t xml:space="preserve">n </w:t>
      </w:r>
      <w:r w:rsidRPr="00B061B5">
        <w:rPr>
          <w:szCs w:val="26"/>
          <w:lang w:val="vi-VN"/>
        </w:rPr>
        <w:t xml:space="preserve">: </w:t>
      </w:r>
      <w:r w:rsidR="00B061B5" w:rsidRPr="00B061B5">
        <w:rPr>
          <w:szCs w:val="26"/>
          <w:lang w:val="vi-VN"/>
        </w:rPr>
        <w:t>…</w:t>
      </w:r>
      <w:r w:rsidR="00B061B5">
        <w:rPr>
          <w:szCs w:val="26"/>
          <w:lang w:val="vi-VN"/>
        </w:rPr>
        <w:t>…</w:t>
      </w:r>
      <w:r w:rsidR="00B061B5" w:rsidRPr="00824672">
        <w:rPr>
          <w:szCs w:val="26"/>
          <w:lang w:val="vi-VN"/>
        </w:rPr>
        <w:t>……...</w:t>
      </w:r>
      <w:r w:rsidR="009D3420" w:rsidRPr="009D3420">
        <w:rPr>
          <w:szCs w:val="26"/>
          <w:lang w:val="vi-VN"/>
        </w:rPr>
        <w:t>…………………………………………………………………..</w:t>
      </w:r>
    </w:p>
    <w:p w14:paraId="6C079DBC" w14:textId="77777777" w:rsidR="009D3420" w:rsidRPr="00C3795B" w:rsidRDefault="009D3420" w:rsidP="009D3420">
      <w:pPr>
        <w:spacing w:before="60" w:after="60" w:line="264" w:lineRule="auto"/>
        <w:ind w:left="5040" w:firstLine="720"/>
        <w:rPr>
          <w:szCs w:val="26"/>
        </w:rPr>
      </w:pPr>
      <w:r w:rsidRPr="009D3420">
        <w:rPr>
          <w:szCs w:val="26"/>
          <w:lang w:val="vi-VN"/>
        </w:rPr>
        <w:t>Hà Nộ</w:t>
      </w:r>
      <w:r w:rsidR="00383CA0">
        <w:rPr>
          <w:szCs w:val="26"/>
          <w:lang w:val="vi-VN"/>
        </w:rPr>
        <w:t>i, ngày    tháng     năm 20</w:t>
      </w:r>
      <w:r w:rsidR="00C3795B">
        <w:rPr>
          <w:szCs w:val="26"/>
        </w:rPr>
        <w:t>20</w:t>
      </w:r>
    </w:p>
    <w:p w14:paraId="7B3B38F1" w14:textId="77777777" w:rsidR="009D3420" w:rsidRPr="006511B0" w:rsidRDefault="009D3420" w:rsidP="009D3420">
      <w:pPr>
        <w:spacing w:before="60" w:after="60" w:line="264" w:lineRule="auto"/>
        <w:ind w:left="5040" w:firstLine="720"/>
        <w:rPr>
          <w:szCs w:val="26"/>
          <w:lang w:val="vi-VN"/>
        </w:rPr>
      </w:pPr>
      <w:r w:rsidRPr="009D3420">
        <w:rPr>
          <w:szCs w:val="26"/>
          <w:lang w:val="vi-VN"/>
        </w:rPr>
        <w:t xml:space="preserve">               </w:t>
      </w:r>
      <w:r w:rsidR="00693168" w:rsidRPr="00B061B5">
        <w:rPr>
          <w:szCs w:val="26"/>
          <w:lang w:val="vi-VN"/>
        </w:rPr>
        <w:t xml:space="preserve">Giáo viên </w:t>
      </w:r>
      <w:r w:rsidR="00824672" w:rsidRPr="006511B0">
        <w:rPr>
          <w:szCs w:val="26"/>
          <w:lang w:val="vi-VN"/>
        </w:rPr>
        <w:t>hướng dẫn</w:t>
      </w:r>
    </w:p>
    <w:p w14:paraId="2A047B4D" w14:textId="77777777" w:rsidR="009D3420" w:rsidRPr="00B061B5" w:rsidRDefault="009D3420" w:rsidP="009D3420">
      <w:pPr>
        <w:spacing w:before="60" w:after="60" w:line="264" w:lineRule="auto"/>
        <w:ind w:left="5040" w:firstLine="720"/>
        <w:rPr>
          <w:i/>
          <w:szCs w:val="26"/>
          <w:lang w:val="vi-VN"/>
        </w:rPr>
      </w:pPr>
      <w:r w:rsidRPr="00B061B5">
        <w:rPr>
          <w:i/>
          <w:szCs w:val="26"/>
          <w:lang w:val="vi-VN"/>
        </w:rPr>
        <w:t xml:space="preserve">             </w:t>
      </w:r>
      <w:r w:rsidR="00693168" w:rsidRPr="00B061B5">
        <w:rPr>
          <w:i/>
          <w:szCs w:val="26"/>
          <w:lang w:val="vi-VN"/>
        </w:rPr>
        <w:t xml:space="preserve">         </w:t>
      </w:r>
      <w:r w:rsidRPr="00B061B5">
        <w:rPr>
          <w:i/>
          <w:szCs w:val="26"/>
          <w:lang w:val="vi-VN"/>
        </w:rPr>
        <w:t xml:space="preserve"> (Ký tên)</w:t>
      </w:r>
    </w:p>
    <w:p w14:paraId="08FAF54B" w14:textId="77777777" w:rsidR="009D3420" w:rsidRPr="00B061B5" w:rsidRDefault="009D3420" w:rsidP="009D3420">
      <w:pPr>
        <w:rPr>
          <w:lang w:val="vi-VN"/>
        </w:rPr>
      </w:pPr>
    </w:p>
    <w:p w14:paraId="195BF51D" w14:textId="77D71B8B" w:rsidR="007B10A2" w:rsidRPr="00B061B5" w:rsidRDefault="009D3420" w:rsidP="009D3420">
      <w:pPr>
        <w:rPr>
          <w:lang w:val="vi-VN"/>
        </w:rPr>
      </w:pPr>
      <w:r w:rsidRPr="00B061B5">
        <w:rPr>
          <w:lang w:val="vi-VN"/>
        </w:rPr>
        <w:br w:type="page"/>
      </w:r>
    </w:p>
    <w:p w14:paraId="20AAE944" w14:textId="77777777" w:rsidR="00477CA4" w:rsidRPr="002F4D1E" w:rsidRDefault="00477CA4" w:rsidP="00CD530B">
      <w:pPr>
        <w:pStyle w:val="level1"/>
      </w:pPr>
      <w:r w:rsidRPr="00824672">
        <w:lastRenderedPageBreak/>
        <w:t>MỤC LỤC</w:t>
      </w:r>
    </w:p>
    <w:p w14:paraId="3D552B25" w14:textId="1935C0D4" w:rsidR="00661730" w:rsidRDefault="007A055B">
      <w:pPr>
        <w:pStyle w:val="TOC1"/>
        <w:tabs>
          <w:tab w:val="right" w:leader="dot" w:pos="9395"/>
        </w:tabs>
        <w:rPr>
          <w:rFonts w:asciiTheme="minorHAnsi" w:eastAsiaTheme="minorEastAsia" w:hAnsiTheme="minorHAnsi"/>
          <w:b w:val="0"/>
          <w:noProof/>
          <w:sz w:val="22"/>
        </w:rPr>
      </w:pPr>
      <w:r>
        <w:rPr>
          <w:lang w:val="vi-VN"/>
        </w:rPr>
        <w:fldChar w:fldCharType="begin"/>
      </w:r>
      <w:r>
        <w:rPr>
          <w:lang w:val="vi-VN"/>
        </w:rPr>
        <w:instrText xml:space="preserve"> TOC \h \z \t "L1,1,L2,2,L3,3,L4,4,L5,5" </w:instrText>
      </w:r>
      <w:r>
        <w:rPr>
          <w:lang w:val="vi-VN"/>
        </w:rPr>
        <w:fldChar w:fldCharType="separate"/>
      </w:r>
      <w:hyperlink w:anchor="_Toc42507300" w:history="1">
        <w:r w:rsidR="00661730" w:rsidRPr="0030536B">
          <w:rPr>
            <w:rStyle w:val="Hyperlink"/>
            <w:noProof/>
          </w:rPr>
          <w:t>LỜI MỞ ĐẦU</w:t>
        </w:r>
        <w:r w:rsidR="00661730">
          <w:rPr>
            <w:noProof/>
            <w:webHidden/>
          </w:rPr>
          <w:tab/>
        </w:r>
        <w:r w:rsidR="00661730">
          <w:rPr>
            <w:noProof/>
            <w:webHidden/>
          </w:rPr>
          <w:fldChar w:fldCharType="begin"/>
        </w:r>
        <w:r w:rsidR="00661730">
          <w:rPr>
            <w:noProof/>
            <w:webHidden/>
          </w:rPr>
          <w:instrText xml:space="preserve"> PAGEREF _Toc42507300 \h </w:instrText>
        </w:r>
        <w:r w:rsidR="00661730">
          <w:rPr>
            <w:noProof/>
            <w:webHidden/>
          </w:rPr>
        </w:r>
        <w:r w:rsidR="00661730">
          <w:rPr>
            <w:noProof/>
            <w:webHidden/>
          </w:rPr>
          <w:fldChar w:fldCharType="separate"/>
        </w:r>
        <w:r w:rsidR="00661730">
          <w:rPr>
            <w:noProof/>
            <w:webHidden/>
          </w:rPr>
          <w:t>1</w:t>
        </w:r>
        <w:r w:rsidR="00661730">
          <w:rPr>
            <w:noProof/>
            <w:webHidden/>
          </w:rPr>
          <w:fldChar w:fldCharType="end"/>
        </w:r>
      </w:hyperlink>
    </w:p>
    <w:p w14:paraId="07650363" w14:textId="03FCBA1D" w:rsidR="00661730" w:rsidRDefault="00A90B83">
      <w:pPr>
        <w:pStyle w:val="TOC2"/>
        <w:tabs>
          <w:tab w:val="right" w:leader="dot" w:pos="9395"/>
        </w:tabs>
        <w:rPr>
          <w:rFonts w:asciiTheme="minorHAnsi" w:eastAsiaTheme="minorEastAsia" w:hAnsiTheme="minorHAnsi"/>
          <w:b/>
          <w:noProof/>
          <w:sz w:val="22"/>
        </w:rPr>
      </w:pPr>
      <w:hyperlink w:anchor="_Toc42507301" w:history="1">
        <w:r w:rsidR="00661730" w:rsidRPr="0030536B">
          <w:rPr>
            <w:rStyle w:val="Hyperlink"/>
            <w:noProof/>
          </w:rPr>
          <w:t>1. Lý do lựa chọn đề tài</w:t>
        </w:r>
        <w:r w:rsidR="00661730">
          <w:rPr>
            <w:noProof/>
            <w:webHidden/>
          </w:rPr>
          <w:tab/>
        </w:r>
        <w:r w:rsidR="00661730">
          <w:rPr>
            <w:noProof/>
            <w:webHidden/>
          </w:rPr>
          <w:fldChar w:fldCharType="begin"/>
        </w:r>
        <w:r w:rsidR="00661730">
          <w:rPr>
            <w:noProof/>
            <w:webHidden/>
          </w:rPr>
          <w:instrText xml:space="preserve"> PAGEREF _Toc42507301 \h </w:instrText>
        </w:r>
        <w:r w:rsidR="00661730">
          <w:rPr>
            <w:noProof/>
            <w:webHidden/>
          </w:rPr>
        </w:r>
        <w:r w:rsidR="00661730">
          <w:rPr>
            <w:noProof/>
            <w:webHidden/>
          </w:rPr>
          <w:fldChar w:fldCharType="separate"/>
        </w:r>
        <w:r w:rsidR="00661730">
          <w:rPr>
            <w:noProof/>
            <w:webHidden/>
          </w:rPr>
          <w:t>1</w:t>
        </w:r>
        <w:r w:rsidR="00661730">
          <w:rPr>
            <w:noProof/>
            <w:webHidden/>
          </w:rPr>
          <w:fldChar w:fldCharType="end"/>
        </w:r>
      </w:hyperlink>
    </w:p>
    <w:p w14:paraId="493F9161" w14:textId="1A6A999B" w:rsidR="00661730" w:rsidRDefault="00A90B83">
      <w:pPr>
        <w:pStyle w:val="TOC2"/>
        <w:tabs>
          <w:tab w:val="right" w:leader="dot" w:pos="9395"/>
        </w:tabs>
        <w:rPr>
          <w:rFonts w:asciiTheme="minorHAnsi" w:eastAsiaTheme="minorEastAsia" w:hAnsiTheme="minorHAnsi"/>
          <w:b/>
          <w:noProof/>
          <w:sz w:val="22"/>
        </w:rPr>
      </w:pPr>
      <w:hyperlink w:anchor="_Toc42507302" w:history="1">
        <w:r w:rsidR="00661730" w:rsidRPr="0030536B">
          <w:rPr>
            <w:rStyle w:val="Hyperlink"/>
            <w:noProof/>
          </w:rPr>
          <w:t>2. Mục đích của đề tài</w:t>
        </w:r>
        <w:r w:rsidR="00661730">
          <w:rPr>
            <w:noProof/>
            <w:webHidden/>
          </w:rPr>
          <w:tab/>
        </w:r>
        <w:r w:rsidR="00661730">
          <w:rPr>
            <w:noProof/>
            <w:webHidden/>
          </w:rPr>
          <w:fldChar w:fldCharType="begin"/>
        </w:r>
        <w:r w:rsidR="00661730">
          <w:rPr>
            <w:noProof/>
            <w:webHidden/>
          </w:rPr>
          <w:instrText xml:space="preserve"> PAGEREF _Toc42507302 \h </w:instrText>
        </w:r>
        <w:r w:rsidR="00661730">
          <w:rPr>
            <w:noProof/>
            <w:webHidden/>
          </w:rPr>
        </w:r>
        <w:r w:rsidR="00661730">
          <w:rPr>
            <w:noProof/>
            <w:webHidden/>
          </w:rPr>
          <w:fldChar w:fldCharType="separate"/>
        </w:r>
        <w:r w:rsidR="00661730">
          <w:rPr>
            <w:noProof/>
            <w:webHidden/>
          </w:rPr>
          <w:t>1</w:t>
        </w:r>
        <w:r w:rsidR="00661730">
          <w:rPr>
            <w:noProof/>
            <w:webHidden/>
          </w:rPr>
          <w:fldChar w:fldCharType="end"/>
        </w:r>
      </w:hyperlink>
    </w:p>
    <w:p w14:paraId="26B91AB8" w14:textId="54CFF886" w:rsidR="00661730" w:rsidRDefault="00A90B83">
      <w:pPr>
        <w:pStyle w:val="TOC2"/>
        <w:tabs>
          <w:tab w:val="right" w:leader="dot" w:pos="9395"/>
        </w:tabs>
        <w:rPr>
          <w:rFonts w:asciiTheme="minorHAnsi" w:eastAsiaTheme="minorEastAsia" w:hAnsiTheme="minorHAnsi"/>
          <w:b/>
          <w:noProof/>
          <w:sz w:val="22"/>
        </w:rPr>
      </w:pPr>
      <w:hyperlink w:anchor="_Toc42507303" w:history="1">
        <w:r w:rsidR="00661730" w:rsidRPr="0030536B">
          <w:rPr>
            <w:rStyle w:val="Hyperlink"/>
            <w:noProof/>
          </w:rPr>
          <w:t>3. Kết cấu của đề tài</w:t>
        </w:r>
        <w:r w:rsidR="00661730">
          <w:rPr>
            <w:noProof/>
            <w:webHidden/>
          </w:rPr>
          <w:tab/>
        </w:r>
        <w:r w:rsidR="00661730">
          <w:rPr>
            <w:noProof/>
            <w:webHidden/>
          </w:rPr>
          <w:fldChar w:fldCharType="begin"/>
        </w:r>
        <w:r w:rsidR="00661730">
          <w:rPr>
            <w:noProof/>
            <w:webHidden/>
          </w:rPr>
          <w:instrText xml:space="preserve"> PAGEREF _Toc42507303 \h </w:instrText>
        </w:r>
        <w:r w:rsidR="00661730">
          <w:rPr>
            <w:noProof/>
            <w:webHidden/>
          </w:rPr>
        </w:r>
        <w:r w:rsidR="00661730">
          <w:rPr>
            <w:noProof/>
            <w:webHidden/>
          </w:rPr>
          <w:fldChar w:fldCharType="separate"/>
        </w:r>
        <w:r w:rsidR="00661730">
          <w:rPr>
            <w:noProof/>
            <w:webHidden/>
          </w:rPr>
          <w:t>2</w:t>
        </w:r>
        <w:r w:rsidR="00661730">
          <w:rPr>
            <w:noProof/>
            <w:webHidden/>
          </w:rPr>
          <w:fldChar w:fldCharType="end"/>
        </w:r>
      </w:hyperlink>
    </w:p>
    <w:p w14:paraId="2642CE93" w14:textId="402551A4" w:rsidR="00661730" w:rsidRDefault="00A90B83">
      <w:pPr>
        <w:pStyle w:val="TOC1"/>
        <w:tabs>
          <w:tab w:val="right" w:leader="dot" w:pos="9395"/>
        </w:tabs>
        <w:rPr>
          <w:rFonts w:asciiTheme="minorHAnsi" w:eastAsiaTheme="minorEastAsia" w:hAnsiTheme="minorHAnsi"/>
          <w:b w:val="0"/>
          <w:noProof/>
          <w:sz w:val="22"/>
        </w:rPr>
      </w:pPr>
      <w:hyperlink w:anchor="_Toc42507304" w:history="1">
        <w:r w:rsidR="00661730" w:rsidRPr="0030536B">
          <w:rPr>
            <w:rStyle w:val="Hyperlink"/>
            <w:noProof/>
          </w:rPr>
          <w:t>CHƯƠNG 1: TÌM HIỂU TỔNG QUAN VỀ BÀI TOÁN</w:t>
        </w:r>
        <w:r w:rsidR="00661730">
          <w:rPr>
            <w:noProof/>
            <w:webHidden/>
          </w:rPr>
          <w:tab/>
        </w:r>
        <w:r w:rsidR="00661730">
          <w:rPr>
            <w:noProof/>
            <w:webHidden/>
          </w:rPr>
          <w:fldChar w:fldCharType="begin"/>
        </w:r>
        <w:r w:rsidR="00661730">
          <w:rPr>
            <w:noProof/>
            <w:webHidden/>
          </w:rPr>
          <w:instrText xml:space="preserve"> PAGEREF _Toc42507304 \h </w:instrText>
        </w:r>
        <w:r w:rsidR="00661730">
          <w:rPr>
            <w:noProof/>
            <w:webHidden/>
          </w:rPr>
        </w:r>
        <w:r w:rsidR="00661730">
          <w:rPr>
            <w:noProof/>
            <w:webHidden/>
          </w:rPr>
          <w:fldChar w:fldCharType="separate"/>
        </w:r>
        <w:r w:rsidR="00661730">
          <w:rPr>
            <w:noProof/>
            <w:webHidden/>
          </w:rPr>
          <w:t>3</w:t>
        </w:r>
        <w:r w:rsidR="00661730">
          <w:rPr>
            <w:noProof/>
            <w:webHidden/>
          </w:rPr>
          <w:fldChar w:fldCharType="end"/>
        </w:r>
      </w:hyperlink>
    </w:p>
    <w:p w14:paraId="6BFBAD0C" w14:textId="35A44BBE" w:rsidR="00661730" w:rsidRDefault="00A90B83">
      <w:pPr>
        <w:pStyle w:val="TOC1"/>
        <w:tabs>
          <w:tab w:val="right" w:leader="dot" w:pos="9395"/>
        </w:tabs>
        <w:rPr>
          <w:rFonts w:asciiTheme="minorHAnsi" w:eastAsiaTheme="minorEastAsia" w:hAnsiTheme="minorHAnsi"/>
          <w:b w:val="0"/>
          <w:noProof/>
          <w:sz w:val="22"/>
        </w:rPr>
      </w:pPr>
      <w:hyperlink w:anchor="_Toc42507305" w:history="1">
        <w:r w:rsidR="00661730" w:rsidRPr="0030536B">
          <w:rPr>
            <w:rStyle w:val="Hyperlink"/>
            <w:noProof/>
          </w:rPr>
          <w:t>NGHIÊN CỨU</w:t>
        </w:r>
        <w:r w:rsidR="00661730">
          <w:rPr>
            <w:noProof/>
            <w:webHidden/>
          </w:rPr>
          <w:tab/>
        </w:r>
        <w:r w:rsidR="00661730">
          <w:rPr>
            <w:noProof/>
            <w:webHidden/>
          </w:rPr>
          <w:fldChar w:fldCharType="begin"/>
        </w:r>
        <w:r w:rsidR="00661730">
          <w:rPr>
            <w:noProof/>
            <w:webHidden/>
          </w:rPr>
          <w:instrText xml:space="preserve"> PAGEREF _Toc42507305 \h </w:instrText>
        </w:r>
        <w:r w:rsidR="00661730">
          <w:rPr>
            <w:noProof/>
            <w:webHidden/>
          </w:rPr>
        </w:r>
        <w:r w:rsidR="00661730">
          <w:rPr>
            <w:noProof/>
            <w:webHidden/>
          </w:rPr>
          <w:fldChar w:fldCharType="separate"/>
        </w:r>
        <w:r w:rsidR="00661730">
          <w:rPr>
            <w:noProof/>
            <w:webHidden/>
          </w:rPr>
          <w:t>3</w:t>
        </w:r>
        <w:r w:rsidR="00661730">
          <w:rPr>
            <w:noProof/>
            <w:webHidden/>
          </w:rPr>
          <w:fldChar w:fldCharType="end"/>
        </w:r>
      </w:hyperlink>
    </w:p>
    <w:p w14:paraId="312AA8C9" w14:textId="28C743AE" w:rsidR="00661730" w:rsidRDefault="00A90B83">
      <w:pPr>
        <w:pStyle w:val="TOC2"/>
        <w:tabs>
          <w:tab w:val="right" w:leader="dot" w:pos="9395"/>
        </w:tabs>
        <w:rPr>
          <w:rFonts w:asciiTheme="minorHAnsi" w:eastAsiaTheme="minorEastAsia" w:hAnsiTheme="minorHAnsi"/>
          <w:b/>
          <w:noProof/>
          <w:sz w:val="22"/>
        </w:rPr>
      </w:pPr>
      <w:hyperlink w:anchor="_Toc42507306" w:history="1">
        <w:r w:rsidR="00661730" w:rsidRPr="0030536B">
          <w:rPr>
            <w:rStyle w:val="Hyperlink"/>
            <w:noProof/>
          </w:rPr>
          <w:t>1.1. Giới thiệu đơn vị thực tập</w:t>
        </w:r>
        <w:r w:rsidR="00661730">
          <w:rPr>
            <w:noProof/>
            <w:webHidden/>
          </w:rPr>
          <w:tab/>
        </w:r>
        <w:r w:rsidR="00661730">
          <w:rPr>
            <w:noProof/>
            <w:webHidden/>
          </w:rPr>
          <w:fldChar w:fldCharType="begin"/>
        </w:r>
        <w:r w:rsidR="00661730">
          <w:rPr>
            <w:noProof/>
            <w:webHidden/>
          </w:rPr>
          <w:instrText xml:space="preserve"> PAGEREF _Toc42507306 \h </w:instrText>
        </w:r>
        <w:r w:rsidR="00661730">
          <w:rPr>
            <w:noProof/>
            <w:webHidden/>
          </w:rPr>
        </w:r>
        <w:r w:rsidR="00661730">
          <w:rPr>
            <w:noProof/>
            <w:webHidden/>
          </w:rPr>
          <w:fldChar w:fldCharType="separate"/>
        </w:r>
        <w:r w:rsidR="00661730">
          <w:rPr>
            <w:noProof/>
            <w:webHidden/>
          </w:rPr>
          <w:t>3</w:t>
        </w:r>
        <w:r w:rsidR="00661730">
          <w:rPr>
            <w:noProof/>
            <w:webHidden/>
          </w:rPr>
          <w:fldChar w:fldCharType="end"/>
        </w:r>
      </w:hyperlink>
    </w:p>
    <w:p w14:paraId="4C99F193" w14:textId="061B9A6F" w:rsidR="00661730" w:rsidRDefault="00A90B83">
      <w:pPr>
        <w:pStyle w:val="TOC2"/>
        <w:tabs>
          <w:tab w:val="right" w:leader="dot" w:pos="9395"/>
        </w:tabs>
        <w:rPr>
          <w:rFonts w:asciiTheme="minorHAnsi" w:eastAsiaTheme="minorEastAsia" w:hAnsiTheme="minorHAnsi"/>
          <w:b/>
          <w:noProof/>
          <w:sz w:val="22"/>
        </w:rPr>
      </w:pPr>
      <w:hyperlink w:anchor="_Toc42507307" w:history="1">
        <w:r w:rsidR="00661730" w:rsidRPr="0030536B">
          <w:rPr>
            <w:rStyle w:val="Hyperlink"/>
            <w:noProof/>
          </w:rPr>
          <w:t>1.2. Khảo sát và đánh giá hiện trạng</w:t>
        </w:r>
        <w:r w:rsidR="00661730">
          <w:rPr>
            <w:noProof/>
            <w:webHidden/>
          </w:rPr>
          <w:tab/>
        </w:r>
        <w:r w:rsidR="00661730">
          <w:rPr>
            <w:noProof/>
            <w:webHidden/>
          </w:rPr>
          <w:fldChar w:fldCharType="begin"/>
        </w:r>
        <w:r w:rsidR="00661730">
          <w:rPr>
            <w:noProof/>
            <w:webHidden/>
          </w:rPr>
          <w:instrText xml:space="preserve"> PAGEREF _Toc42507307 \h </w:instrText>
        </w:r>
        <w:r w:rsidR="00661730">
          <w:rPr>
            <w:noProof/>
            <w:webHidden/>
          </w:rPr>
        </w:r>
        <w:r w:rsidR="00661730">
          <w:rPr>
            <w:noProof/>
            <w:webHidden/>
          </w:rPr>
          <w:fldChar w:fldCharType="separate"/>
        </w:r>
        <w:r w:rsidR="00661730">
          <w:rPr>
            <w:noProof/>
            <w:webHidden/>
          </w:rPr>
          <w:t>4</w:t>
        </w:r>
        <w:r w:rsidR="00661730">
          <w:rPr>
            <w:noProof/>
            <w:webHidden/>
          </w:rPr>
          <w:fldChar w:fldCharType="end"/>
        </w:r>
      </w:hyperlink>
    </w:p>
    <w:p w14:paraId="48D563FA" w14:textId="14AC4360" w:rsidR="00661730" w:rsidRDefault="00A90B83">
      <w:pPr>
        <w:pStyle w:val="TOC3"/>
        <w:tabs>
          <w:tab w:val="right" w:leader="dot" w:pos="9395"/>
        </w:tabs>
        <w:rPr>
          <w:rFonts w:asciiTheme="minorHAnsi" w:eastAsiaTheme="minorEastAsia" w:hAnsiTheme="minorHAnsi"/>
          <w:noProof/>
          <w:sz w:val="22"/>
        </w:rPr>
      </w:pPr>
      <w:hyperlink w:anchor="_Toc42507308" w:history="1">
        <w:r w:rsidR="00661730" w:rsidRPr="0030536B">
          <w:rPr>
            <w:rStyle w:val="Hyperlink"/>
            <w:noProof/>
          </w:rPr>
          <w:t>1.2.1. Thực trạng từ thiện trực tuyến</w:t>
        </w:r>
        <w:r w:rsidR="00661730">
          <w:rPr>
            <w:noProof/>
            <w:webHidden/>
          </w:rPr>
          <w:tab/>
        </w:r>
        <w:r w:rsidR="00661730">
          <w:rPr>
            <w:noProof/>
            <w:webHidden/>
          </w:rPr>
          <w:fldChar w:fldCharType="begin"/>
        </w:r>
        <w:r w:rsidR="00661730">
          <w:rPr>
            <w:noProof/>
            <w:webHidden/>
          </w:rPr>
          <w:instrText xml:space="preserve"> PAGEREF _Toc42507308 \h </w:instrText>
        </w:r>
        <w:r w:rsidR="00661730">
          <w:rPr>
            <w:noProof/>
            <w:webHidden/>
          </w:rPr>
        </w:r>
        <w:r w:rsidR="00661730">
          <w:rPr>
            <w:noProof/>
            <w:webHidden/>
          </w:rPr>
          <w:fldChar w:fldCharType="separate"/>
        </w:r>
        <w:r w:rsidR="00661730">
          <w:rPr>
            <w:noProof/>
            <w:webHidden/>
          </w:rPr>
          <w:t>4</w:t>
        </w:r>
        <w:r w:rsidR="00661730">
          <w:rPr>
            <w:noProof/>
            <w:webHidden/>
          </w:rPr>
          <w:fldChar w:fldCharType="end"/>
        </w:r>
      </w:hyperlink>
    </w:p>
    <w:p w14:paraId="3D6943EA" w14:textId="3560196F" w:rsidR="00661730" w:rsidRDefault="00A90B83">
      <w:pPr>
        <w:pStyle w:val="TOC3"/>
        <w:tabs>
          <w:tab w:val="right" w:leader="dot" w:pos="9395"/>
        </w:tabs>
        <w:rPr>
          <w:rFonts w:asciiTheme="minorHAnsi" w:eastAsiaTheme="minorEastAsia" w:hAnsiTheme="minorHAnsi"/>
          <w:noProof/>
          <w:sz w:val="22"/>
        </w:rPr>
      </w:pPr>
      <w:hyperlink w:anchor="_Toc42507309" w:history="1">
        <w:r w:rsidR="00661730" w:rsidRPr="0030536B">
          <w:rPr>
            <w:rStyle w:val="Hyperlink"/>
            <w:noProof/>
          </w:rPr>
          <w:t>1.2.2. Xu hướng thanh toán điện tử</w:t>
        </w:r>
        <w:r w:rsidR="00661730">
          <w:rPr>
            <w:noProof/>
            <w:webHidden/>
          </w:rPr>
          <w:tab/>
        </w:r>
        <w:r w:rsidR="00661730">
          <w:rPr>
            <w:noProof/>
            <w:webHidden/>
          </w:rPr>
          <w:fldChar w:fldCharType="begin"/>
        </w:r>
        <w:r w:rsidR="00661730">
          <w:rPr>
            <w:noProof/>
            <w:webHidden/>
          </w:rPr>
          <w:instrText xml:space="preserve"> PAGEREF _Toc42507309 \h </w:instrText>
        </w:r>
        <w:r w:rsidR="00661730">
          <w:rPr>
            <w:noProof/>
            <w:webHidden/>
          </w:rPr>
        </w:r>
        <w:r w:rsidR="00661730">
          <w:rPr>
            <w:noProof/>
            <w:webHidden/>
          </w:rPr>
          <w:fldChar w:fldCharType="separate"/>
        </w:r>
        <w:r w:rsidR="00661730">
          <w:rPr>
            <w:noProof/>
            <w:webHidden/>
          </w:rPr>
          <w:t>5</w:t>
        </w:r>
        <w:r w:rsidR="00661730">
          <w:rPr>
            <w:noProof/>
            <w:webHidden/>
          </w:rPr>
          <w:fldChar w:fldCharType="end"/>
        </w:r>
      </w:hyperlink>
    </w:p>
    <w:p w14:paraId="0A5F3689" w14:textId="37320582" w:rsidR="00661730" w:rsidRDefault="00A90B83">
      <w:pPr>
        <w:pStyle w:val="TOC2"/>
        <w:tabs>
          <w:tab w:val="right" w:leader="dot" w:pos="9395"/>
        </w:tabs>
        <w:rPr>
          <w:rFonts w:asciiTheme="minorHAnsi" w:eastAsiaTheme="minorEastAsia" w:hAnsiTheme="minorHAnsi"/>
          <w:b/>
          <w:noProof/>
          <w:sz w:val="22"/>
        </w:rPr>
      </w:pPr>
      <w:hyperlink w:anchor="_Toc42507310" w:history="1">
        <w:r w:rsidR="00661730" w:rsidRPr="0030536B">
          <w:rPr>
            <w:rStyle w:val="Hyperlink"/>
            <w:noProof/>
          </w:rPr>
          <w:t>1.3. Phác thảo ý tưởng</w:t>
        </w:r>
        <w:r w:rsidR="00661730">
          <w:rPr>
            <w:noProof/>
            <w:webHidden/>
          </w:rPr>
          <w:tab/>
        </w:r>
        <w:r w:rsidR="00661730">
          <w:rPr>
            <w:noProof/>
            <w:webHidden/>
          </w:rPr>
          <w:fldChar w:fldCharType="begin"/>
        </w:r>
        <w:r w:rsidR="00661730">
          <w:rPr>
            <w:noProof/>
            <w:webHidden/>
          </w:rPr>
          <w:instrText xml:space="preserve"> PAGEREF _Toc42507310 \h </w:instrText>
        </w:r>
        <w:r w:rsidR="00661730">
          <w:rPr>
            <w:noProof/>
            <w:webHidden/>
          </w:rPr>
        </w:r>
        <w:r w:rsidR="00661730">
          <w:rPr>
            <w:noProof/>
            <w:webHidden/>
          </w:rPr>
          <w:fldChar w:fldCharType="separate"/>
        </w:r>
        <w:r w:rsidR="00661730">
          <w:rPr>
            <w:noProof/>
            <w:webHidden/>
          </w:rPr>
          <w:t>5</w:t>
        </w:r>
        <w:r w:rsidR="00661730">
          <w:rPr>
            <w:noProof/>
            <w:webHidden/>
          </w:rPr>
          <w:fldChar w:fldCharType="end"/>
        </w:r>
      </w:hyperlink>
    </w:p>
    <w:p w14:paraId="01BBE709" w14:textId="65600C37" w:rsidR="00661730" w:rsidRDefault="00A90B83">
      <w:pPr>
        <w:pStyle w:val="TOC1"/>
        <w:tabs>
          <w:tab w:val="right" w:leader="dot" w:pos="9395"/>
        </w:tabs>
        <w:rPr>
          <w:rFonts w:asciiTheme="minorHAnsi" w:eastAsiaTheme="minorEastAsia" w:hAnsiTheme="minorHAnsi"/>
          <w:b w:val="0"/>
          <w:noProof/>
          <w:sz w:val="22"/>
        </w:rPr>
      </w:pPr>
      <w:hyperlink w:anchor="_Toc42507311" w:history="1">
        <w:r w:rsidR="00661730" w:rsidRPr="0030536B">
          <w:rPr>
            <w:rStyle w:val="Hyperlink"/>
            <w:noProof/>
          </w:rPr>
          <w:t>CHƯƠNG 2: TÌM HIỂU CÁC CÔNG CỤ PHÁT TRIỂN</w:t>
        </w:r>
        <w:r w:rsidR="00661730">
          <w:rPr>
            <w:noProof/>
            <w:webHidden/>
          </w:rPr>
          <w:tab/>
        </w:r>
        <w:r w:rsidR="00661730">
          <w:rPr>
            <w:noProof/>
            <w:webHidden/>
          </w:rPr>
          <w:fldChar w:fldCharType="begin"/>
        </w:r>
        <w:r w:rsidR="00661730">
          <w:rPr>
            <w:noProof/>
            <w:webHidden/>
          </w:rPr>
          <w:instrText xml:space="preserve"> PAGEREF _Toc42507311 \h </w:instrText>
        </w:r>
        <w:r w:rsidR="00661730">
          <w:rPr>
            <w:noProof/>
            <w:webHidden/>
          </w:rPr>
        </w:r>
        <w:r w:rsidR="00661730">
          <w:rPr>
            <w:noProof/>
            <w:webHidden/>
          </w:rPr>
          <w:fldChar w:fldCharType="separate"/>
        </w:r>
        <w:r w:rsidR="00661730">
          <w:rPr>
            <w:noProof/>
            <w:webHidden/>
          </w:rPr>
          <w:t>7</w:t>
        </w:r>
        <w:r w:rsidR="00661730">
          <w:rPr>
            <w:noProof/>
            <w:webHidden/>
          </w:rPr>
          <w:fldChar w:fldCharType="end"/>
        </w:r>
      </w:hyperlink>
    </w:p>
    <w:p w14:paraId="209AFFC4" w14:textId="470E06A2" w:rsidR="00661730" w:rsidRDefault="00A90B83">
      <w:pPr>
        <w:pStyle w:val="TOC1"/>
        <w:tabs>
          <w:tab w:val="right" w:leader="dot" w:pos="9395"/>
        </w:tabs>
        <w:rPr>
          <w:rFonts w:asciiTheme="minorHAnsi" w:eastAsiaTheme="minorEastAsia" w:hAnsiTheme="minorHAnsi"/>
          <w:b w:val="0"/>
          <w:noProof/>
          <w:sz w:val="22"/>
        </w:rPr>
      </w:pPr>
      <w:hyperlink w:anchor="_Toc42507312" w:history="1">
        <w:r w:rsidR="00661730" w:rsidRPr="0030536B">
          <w:rPr>
            <w:rStyle w:val="Hyperlink"/>
            <w:noProof/>
          </w:rPr>
          <w:t>ỨNG DỤNG</w:t>
        </w:r>
        <w:r w:rsidR="00661730">
          <w:rPr>
            <w:noProof/>
            <w:webHidden/>
          </w:rPr>
          <w:tab/>
        </w:r>
        <w:r w:rsidR="00661730">
          <w:rPr>
            <w:noProof/>
            <w:webHidden/>
          </w:rPr>
          <w:fldChar w:fldCharType="begin"/>
        </w:r>
        <w:r w:rsidR="00661730">
          <w:rPr>
            <w:noProof/>
            <w:webHidden/>
          </w:rPr>
          <w:instrText xml:space="preserve"> PAGEREF _Toc42507312 \h </w:instrText>
        </w:r>
        <w:r w:rsidR="00661730">
          <w:rPr>
            <w:noProof/>
            <w:webHidden/>
          </w:rPr>
        </w:r>
        <w:r w:rsidR="00661730">
          <w:rPr>
            <w:noProof/>
            <w:webHidden/>
          </w:rPr>
          <w:fldChar w:fldCharType="separate"/>
        </w:r>
        <w:r w:rsidR="00661730">
          <w:rPr>
            <w:noProof/>
            <w:webHidden/>
          </w:rPr>
          <w:t>7</w:t>
        </w:r>
        <w:r w:rsidR="00661730">
          <w:rPr>
            <w:noProof/>
            <w:webHidden/>
          </w:rPr>
          <w:fldChar w:fldCharType="end"/>
        </w:r>
      </w:hyperlink>
    </w:p>
    <w:p w14:paraId="7552BE38" w14:textId="65F4549F" w:rsidR="00661730" w:rsidRDefault="00A90B83">
      <w:pPr>
        <w:pStyle w:val="TOC2"/>
        <w:tabs>
          <w:tab w:val="right" w:leader="dot" w:pos="9395"/>
        </w:tabs>
        <w:rPr>
          <w:rFonts w:asciiTheme="minorHAnsi" w:eastAsiaTheme="minorEastAsia" w:hAnsiTheme="minorHAnsi"/>
          <w:b/>
          <w:noProof/>
          <w:sz w:val="22"/>
        </w:rPr>
      </w:pPr>
      <w:hyperlink w:anchor="_Toc42507313" w:history="1">
        <w:r w:rsidR="00661730" w:rsidRPr="0030536B">
          <w:rPr>
            <w:rStyle w:val="Hyperlink"/>
            <w:noProof/>
          </w:rPr>
          <w:t>2.1. Nền tảng Way4 Platform</w:t>
        </w:r>
        <w:r w:rsidR="00661730">
          <w:rPr>
            <w:noProof/>
            <w:webHidden/>
          </w:rPr>
          <w:tab/>
        </w:r>
        <w:r w:rsidR="00661730">
          <w:rPr>
            <w:noProof/>
            <w:webHidden/>
          </w:rPr>
          <w:fldChar w:fldCharType="begin"/>
        </w:r>
        <w:r w:rsidR="00661730">
          <w:rPr>
            <w:noProof/>
            <w:webHidden/>
          </w:rPr>
          <w:instrText xml:space="preserve"> PAGEREF _Toc42507313 \h </w:instrText>
        </w:r>
        <w:r w:rsidR="00661730">
          <w:rPr>
            <w:noProof/>
            <w:webHidden/>
          </w:rPr>
        </w:r>
        <w:r w:rsidR="00661730">
          <w:rPr>
            <w:noProof/>
            <w:webHidden/>
          </w:rPr>
          <w:fldChar w:fldCharType="separate"/>
        </w:r>
        <w:r w:rsidR="00661730">
          <w:rPr>
            <w:noProof/>
            <w:webHidden/>
          </w:rPr>
          <w:t>7</w:t>
        </w:r>
        <w:r w:rsidR="00661730">
          <w:rPr>
            <w:noProof/>
            <w:webHidden/>
          </w:rPr>
          <w:fldChar w:fldCharType="end"/>
        </w:r>
      </w:hyperlink>
    </w:p>
    <w:p w14:paraId="02586E26" w14:textId="2D9FBBF0" w:rsidR="00661730" w:rsidRDefault="00A90B83">
      <w:pPr>
        <w:pStyle w:val="TOC3"/>
        <w:tabs>
          <w:tab w:val="right" w:leader="dot" w:pos="9395"/>
        </w:tabs>
        <w:rPr>
          <w:rFonts w:asciiTheme="minorHAnsi" w:eastAsiaTheme="minorEastAsia" w:hAnsiTheme="minorHAnsi"/>
          <w:noProof/>
          <w:sz w:val="22"/>
        </w:rPr>
      </w:pPr>
      <w:hyperlink w:anchor="_Toc42507314" w:history="1">
        <w:r w:rsidR="00661730" w:rsidRPr="0030536B">
          <w:rPr>
            <w:rStyle w:val="Hyperlink"/>
            <w:noProof/>
          </w:rPr>
          <w:t>2.1.1. Kiến trúc tổng thể hệ thống Way4Platform</w:t>
        </w:r>
        <w:r w:rsidR="00661730">
          <w:rPr>
            <w:noProof/>
            <w:webHidden/>
          </w:rPr>
          <w:tab/>
        </w:r>
        <w:r w:rsidR="00661730">
          <w:rPr>
            <w:noProof/>
            <w:webHidden/>
          </w:rPr>
          <w:fldChar w:fldCharType="begin"/>
        </w:r>
        <w:r w:rsidR="00661730">
          <w:rPr>
            <w:noProof/>
            <w:webHidden/>
          </w:rPr>
          <w:instrText xml:space="preserve"> PAGEREF _Toc42507314 \h </w:instrText>
        </w:r>
        <w:r w:rsidR="00661730">
          <w:rPr>
            <w:noProof/>
            <w:webHidden/>
          </w:rPr>
        </w:r>
        <w:r w:rsidR="00661730">
          <w:rPr>
            <w:noProof/>
            <w:webHidden/>
          </w:rPr>
          <w:fldChar w:fldCharType="separate"/>
        </w:r>
        <w:r w:rsidR="00661730">
          <w:rPr>
            <w:noProof/>
            <w:webHidden/>
          </w:rPr>
          <w:t>1</w:t>
        </w:r>
        <w:r w:rsidR="00661730">
          <w:rPr>
            <w:noProof/>
            <w:webHidden/>
          </w:rPr>
          <w:fldChar w:fldCharType="end"/>
        </w:r>
      </w:hyperlink>
    </w:p>
    <w:p w14:paraId="15864867" w14:textId="2946983F" w:rsidR="00661730" w:rsidRDefault="00A90B83">
      <w:pPr>
        <w:pStyle w:val="TOC4"/>
        <w:tabs>
          <w:tab w:val="right" w:leader="dot" w:pos="9395"/>
        </w:tabs>
        <w:rPr>
          <w:rFonts w:asciiTheme="minorHAnsi" w:eastAsiaTheme="minorEastAsia" w:hAnsiTheme="minorHAnsi"/>
          <w:noProof/>
          <w:sz w:val="22"/>
        </w:rPr>
      </w:pPr>
      <w:hyperlink w:anchor="_Toc42507315" w:history="1">
        <w:r w:rsidR="00661730" w:rsidRPr="0030536B">
          <w:rPr>
            <w:rStyle w:val="Hyperlink"/>
            <w:noProof/>
          </w:rPr>
          <w:t>2.1.1.1. Thành phần chính và cách hoạt động của hệ thống Way4Platforms</w:t>
        </w:r>
        <w:r w:rsidR="00661730">
          <w:rPr>
            <w:noProof/>
            <w:webHidden/>
          </w:rPr>
          <w:tab/>
        </w:r>
        <w:r w:rsidR="00661730">
          <w:rPr>
            <w:noProof/>
            <w:webHidden/>
          </w:rPr>
          <w:fldChar w:fldCharType="begin"/>
        </w:r>
        <w:r w:rsidR="00661730">
          <w:rPr>
            <w:noProof/>
            <w:webHidden/>
          </w:rPr>
          <w:instrText xml:space="preserve"> PAGEREF _Toc42507315 \h </w:instrText>
        </w:r>
        <w:r w:rsidR="00661730">
          <w:rPr>
            <w:noProof/>
            <w:webHidden/>
          </w:rPr>
        </w:r>
        <w:r w:rsidR="00661730">
          <w:rPr>
            <w:noProof/>
            <w:webHidden/>
          </w:rPr>
          <w:fldChar w:fldCharType="separate"/>
        </w:r>
        <w:r w:rsidR="00661730">
          <w:rPr>
            <w:noProof/>
            <w:webHidden/>
          </w:rPr>
          <w:t>1</w:t>
        </w:r>
        <w:r w:rsidR="00661730">
          <w:rPr>
            <w:noProof/>
            <w:webHidden/>
          </w:rPr>
          <w:fldChar w:fldCharType="end"/>
        </w:r>
      </w:hyperlink>
    </w:p>
    <w:p w14:paraId="5B944B6B" w14:textId="081A98C4" w:rsidR="00661730" w:rsidRDefault="00A90B83">
      <w:pPr>
        <w:pStyle w:val="TOC4"/>
        <w:tabs>
          <w:tab w:val="right" w:leader="dot" w:pos="9395"/>
        </w:tabs>
        <w:rPr>
          <w:rFonts w:asciiTheme="minorHAnsi" w:eastAsiaTheme="minorEastAsia" w:hAnsiTheme="minorHAnsi"/>
          <w:noProof/>
          <w:sz w:val="22"/>
        </w:rPr>
      </w:pPr>
      <w:hyperlink w:anchor="_Toc42507316" w:history="1">
        <w:r w:rsidR="00661730" w:rsidRPr="0030536B">
          <w:rPr>
            <w:rStyle w:val="Hyperlink"/>
            <w:noProof/>
          </w:rPr>
          <w:t>2.1.1.2. Ưu điểm và nhược điểm của hệ thống</w:t>
        </w:r>
        <w:r w:rsidR="00661730">
          <w:rPr>
            <w:noProof/>
            <w:webHidden/>
          </w:rPr>
          <w:tab/>
        </w:r>
        <w:r w:rsidR="00661730">
          <w:rPr>
            <w:noProof/>
            <w:webHidden/>
          </w:rPr>
          <w:fldChar w:fldCharType="begin"/>
        </w:r>
        <w:r w:rsidR="00661730">
          <w:rPr>
            <w:noProof/>
            <w:webHidden/>
          </w:rPr>
          <w:instrText xml:space="preserve"> PAGEREF _Toc42507316 \h </w:instrText>
        </w:r>
        <w:r w:rsidR="00661730">
          <w:rPr>
            <w:noProof/>
            <w:webHidden/>
          </w:rPr>
        </w:r>
        <w:r w:rsidR="00661730">
          <w:rPr>
            <w:noProof/>
            <w:webHidden/>
          </w:rPr>
          <w:fldChar w:fldCharType="separate"/>
        </w:r>
        <w:r w:rsidR="00661730">
          <w:rPr>
            <w:noProof/>
            <w:webHidden/>
          </w:rPr>
          <w:t>2</w:t>
        </w:r>
        <w:r w:rsidR="00661730">
          <w:rPr>
            <w:noProof/>
            <w:webHidden/>
          </w:rPr>
          <w:fldChar w:fldCharType="end"/>
        </w:r>
      </w:hyperlink>
    </w:p>
    <w:p w14:paraId="631E3AF6" w14:textId="25B20773" w:rsidR="00661730" w:rsidRDefault="00A90B83">
      <w:pPr>
        <w:pStyle w:val="TOC3"/>
        <w:tabs>
          <w:tab w:val="right" w:leader="dot" w:pos="9395"/>
        </w:tabs>
        <w:rPr>
          <w:rFonts w:asciiTheme="minorHAnsi" w:eastAsiaTheme="minorEastAsia" w:hAnsiTheme="minorHAnsi"/>
          <w:noProof/>
          <w:sz w:val="22"/>
        </w:rPr>
      </w:pPr>
      <w:hyperlink w:anchor="_Toc42507317" w:history="1">
        <w:r w:rsidR="00661730" w:rsidRPr="0030536B">
          <w:rPr>
            <w:rStyle w:val="Hyperlink"/>
            <w:noProof/>
          </w:rPr>
          <w:t>2.1.2. API Way4 hỗ trợ phát triển hệ thống</w:t>
        </w:r>
        <w:r w:rsidR="00661730">
          <w:rPr>
            <w:noProof/>
            <w:webHidden/>
          </w:rPr>
          <w:tab/>
        </w:r>
        <w:r w:rsidR="00661730">
          <w:rPr>
            <w:noProof/>
            <w:webHidden/>
          </w:rPr>
          <w:fldChar w:fldCharType="begin"/>
        </w:r>
        <w:r w:rsidR="00661730">
          <w:rPr>
            <w:noProof/>
            <w:webHidden/>
          </w:rPr>
          <w:instrText xml:space="preserve"> PAGEREF _Toc42507317 \h </w:instrText>
        </w:r>
        <w:r w:rsidR="00661730">
          <w:rPr>
            <w:noProof/>
            <w:webHidden/>
          </w:rPr>
        </w:r>
        <w:r w:rsidR="00661730">
          <w:rPr>
            <w:noProof/>
            <w:webHidden/>
          </w:rPr>
          <w:fldChar w:fldCharType="separate"/>
        </w:r>
        <w:r w:rsidR="00661730">
          <w:rPr>
            <w:noProof/>
            <w:webHidden/>
          </w:rPr>
          <w:t>4</w:t>
        </w:r>
        <w:r w:rsidR="00661730">
          <w:rPr>
            <w:noProof/>
            <w:webHidden/>
          </w:rPr>
          <w:fldChar w:fldCharType="end"/>
        </w:r>
      </w:hyperlink>
    </w:p>
    <w:p w14:paraId="19C8C935" w14:textId="6E620087" w:rsidR="00661730" w:rsidRDefault="00A90B83">
      <w:pPr>
        <w:pStyle w:val="TOC4"/>
        <w:tabs>
          <w:tab w:val="right" w:leader="dot" w:pos="9395"/>
        </w:tabs>
        <w:rPr>
          <w:rFonts w:asciiTheme="minorHAnsi" w:eastAsiaTheme="minorEastAsia" w:hAnsiTheme="minorHAnsi"/>
          <w:noProof/>
          <w:sz w:val="22"/>
        </w:rPr>
      </w:pPr>
      <w:hyperlink w:anchor="_Toc42507318" w:history="1">
        <w:r w:rsidR="00661730" w:rsidRPr="0030536B">
          <w:rPr>
            <w:rStyle w:val="Hyperlink"/>
            <w:noProof/>
          </w:rPr>
          <w:t>2.1.2.1. Đăng ký tài khoản</w:t>
        </w:r>
        <w:r w:rsidR="00661730">
          <w:rPr>
            <w:noProof/>
            <w:webHidden/>
          </w:rPr>
          <w:tab/>
        </w:r>
        <w:r w:rsidR="00661730">
          <w:rPr>
            <w:noProof/>
            <w:webHidden/>
          </w:rPr>
          <w:fldChar w:fldCharType="begin"/>
        </w:r>
        <w:r w:rsidR="00661730">
          <w:rPr>
            <w:noProof/>
            <w:webHidden/>
          </w:rPr>
          <w:instrText xml:space="preserve"> PAGEREF _Toc42507318 \h </w:instrText>
        </w:r>
        <w:r w:rsidR="00661730">
          <w:rPr>
            <w:noProof/>
            <w:webHidden/>
          </w:rPr>
        </w:r>
        <w:r w:rsidR="00661730">
          <w:rPr>
            <w:noProof/>
            <w:webHidden/>
          </w:rPr>
          <w:fldChar w:fldCharType="separate"/>
        </w:r>
        <w:r w:rsidR="00661730">
          <w:rPr>
            <w:noProof/>
            <w:webHidden/>
          </w:rPr>
          <w:t>4</w:t>
        </w:r>
        <w:r w:rsidR="00661730">
          <w:rPr>
            <w:noProof/>
            <w:webHidden/>
          </w:rPr>
          <w:fldChar w:fldCharType="end"/>
        </w:r>
      </w:hyperlink>
    </w:p>
    <w:p w14:paraId="46DBC7ED" w14:textId="5E8A3B0D" w:rsidR="00661730" w:rsidRDefault="00A90B83">
      <w:pPr>
        <w:pStyle w:val="TOC5"/>
        <w:tabs>
          <w:tab w:val="right" w:leader="dot" w:pos="9395"/>
        </w:tabs>
        <w:rPr>
          <w:rFonts w:asciiTheme="minorHAnsi" w:eastAsiaTheme="minorEastAsia" w:hAnsiTheme="minorHAnsi"/>
          <w:noProof/>
          <w:sz w:val="22"/>
        </w:rPr>
      </w:pPr>
      <w:hyperlink w:anchor="_Toc42507319" w:history="1">
        <w:r w:rsidR="00661730" w:rsidRPr="0030536B">
          <w:rPr>
            <w:rStyle w:val="Hyperlink"/>
            <w:noProof/>
          </w:rPr>
          <w:t>2.1.2.1.1. Kiểm tra trùng lặp SĐT</w:t>
        </w:r>
        <w:r w:rsidR="00661730">
          <w:rPr>
            <w:noProof/>
            <w:webHidden/>
          </w:rPr>
          <w:tab/>
        </w:r>
        <w:r w:rsidR="00661730">
          <w:rPr>
            <w:noProof/>
            <w:webHidden/>
          </w:rPr>
          <w:fldChar w:fldCharType="begin"/>
        </w:r>
        <w:r w:rsidR="00661730">
          <w:rPr>
            <w:noProof/>
            <w:webHidden/>
          </w:rPr>
          <w:instrText xml:space="preserve"> PAGEREF _Toc42507319 \h </w:instrText>
        </w:r>
        <w:r w:rsidR="00661730">
          <w:rPr>
            <w:noProof/>
            <w:webHidden/>
          </w:rPr>
        </w:r>
        <w:r w:rsidR="00661730">
          <w:rPr>
            <w:noProof/>
            <w:webHidden/>
          </w:rPr>
          <w:fldChar w:fldCharType="separate"/>
        </w:r>
        <w:r w:rsidR="00661730">
          <w:rPr>
            <w:noProof/>
            <w:webHidden/>
          </w:rPr>
          <w:t>4</w:t>
        </w:r>
        <w:r w:rsidR="00661730">
          <w:rPr>
            <w:noProof/>
            <w:webHidden/>
          </w:rPr>
          <w:fldChar w:fldCharType="end"/>
        </w:r>
      </w:hyperlink>
    </w:p>
    <w:p w14:paraId="7891A87C" w14:textId="60A7357B" w:rsidR="00661730" w:rsidRDefault="00A90B83">
      <w:pPr>
        <w:pStyle w:val="TOC5"/>
        <w:tabs>
          <w:tab w:val="right" w:leader="dot" w:pos="9395"/>
        </w:tabs>
        <w:rPr>
          <w:rFonts w:asciiTheme="minorHAnsi" w:eastAsiaTheme="minorEastAsia" w:hAnsiTheme="minorHAnsi"/>
          <w:noProof/>
          <w:sz w:val="22"/>
        </w:rPr>
      </w:pPr>
      <w:hyperlink w:anchor="_Toc42507320" w:history="1">
        <w:r w:rsidR="00661730" w:rsidRPr="0030536B">
          <w:rPr>
            <w:rStyle w:val="Hyperlink"/>
            <w:noProof/>
          </w:rPr>
          <w:t>2.1.2.1.2. Tạo tài khoản mới</w:t>
        </w:r>
        <w:r w:rsidR="00661730">
          <w:rPr>
            <w:noProof/>
            <w:webHidden/>
          </w:rPr>
          <w:tab/>
        </w:r>
        <w:r w:rsidR="00661730">
          <w:rPr>
            <w:noProof/>
            <w:webHidden/>
          </w:rPr>
          <w:fldChar w:fldCharType="begin"/>
        </w:r>
        <w:r w:rsidR="00661730">
          <w:rPr>
            <w:noProof/>
            <w:webHidden/>
          </w:rPr>
          <w:instrText xml:space="preserve"> PAGEREF _Toc42507320 \h </w:instrText>
        </w:r>
        <w:r w:rsidR="00661730">
          <w:rPr>
            <w:noProof/>
            <w:webHidden/>
          </w:rPr>
        </w:r>
        <w:r w:rsidR="00661730">
          <w:rPr>
            <w:noProof/>
            <w:webHidden/>
          </w:rPr>
          <w:fldChar w:fldCharType="separate"/>
        </w:r>
        <w:r w:rsidR="00661730">
          <w:rPr>
            <w:noProof/>
            <w:webHidden/>
          </w:rPr>
          <w:t>4</w:t>
        </w:r>
        <w:r w:rsidR="00661730">
          <w:rPr>
            <w:noProof/>
            <w:webHidden/>
          </w:rPr>
          <w:fldChar w:fldCharType="end"/>
        </w:r>
      </w:hyperlink>
    </w:p>
    <w:p w14:paraId="06F991A4" w14:textId="691653BD" w:rsidR="00661730" w:rsidRDefault="00A90B83">
      <w:pPr>
        <w:pStyle w:val="TOC4"/>
        <w:tabs>
          <w:tab w:val="right" w:leader="dot" w:pos="9395"/>
        </w:tabs>
        <w:rPr>
          <w:rFonts w:asciiTheme="minorHAnsi" w:eastAsiaTheme="minorEastAsia" w:hAnsiTheme="minorHAnsi"/>
          <w:noProof/>
          <w:sz w:val="22"/>
        </w:rPr>
      </w:pPr>
      <w:hyperlink w:anchor="_Toc42507321" w:history="1">
        <w:r w:rsidR="00661730" w:rsidRPr="0030536B">
          <w:rPr>
            <w:rStyle w:val="Hyperlink"/>
            <w:noProof/>
          </w:rPr>
          <w:t>2.1.2.2. Chuyển tiền</w:t>
        </w:r>
        <w:r w:rsidR="00661730">
          <w:rPr>
            <w:noProof/>
            <w:webHidden/>
          </w:rPr>
          <w:tab/>
        </w:r>
        <w:r w:rsidR="00661730">
          <w:rPr>
            <w:noProof/>
            <w:webHidden/>
          </w:rPr>
          <w:fldChar w:fldCharType="begin"/>
        </w:r>
        <w:r w:rsidR="00661730">
          <w:rPr>
            <w:noProof/>
            <w:webHidden/>
          </w:rPr>
          <w:instrText xml:space="preserve"> PAGEREF _Toc42507321 \h </w:instrText>
        </w:r>
        <w:r w:rsidR="00661730">
          <w:rPr>
            <w:noProof/>
            <w:webHidden/>
          </w:rPr>
        </w:r>
        <w:r w:rsidR="00661730">
          <w:rPr>
            <w:noProof/>
            <w:webHidden/>
          </w:rPr>
          <w:fldChar w:fldCharType="separate"/>
        </w:r>
        <w:r w:rsidR="00661730">
          <w:rPr>
            <w:noProof/>
            <w:webHidden/>
          </w:rPr>
          <w:t>5</w:t>
        </w:r>
        <w:r w:rsidR="00661730">
          <w:rPr>
            <w:noProof/>
            <w:webHidden/>
          </w:rPr>
          <w:fldChar w:fldCharType="end"/>
        </w:r>
      </w:hyperlink>
    </w:p>
    <w:p w14:paraId="2F54E5F8" w14:textId="1BE55F37" w:rsidR="00661730" w:rsidRDefault="00A90B83">
      <w:pPr>
        <w:pStyle w:val="TOC4"/>
        <w:tabs>
          <w:tab w:val="right" w:leader="dot" w:pos="9395"/>
        </w:tabs>
        <w:rPr>
          <w:rFonts w:asciiTheme="minorHAnsi" w:eastAsiaTheme="minorEastAsia" w:hAnsiTheme="minorHAnsi"/>
          <w:noProof/>
          <w:sz w:val="22"/>
        </w:rPr>
      </w:pPr>
      <w:hyperlink w:anchor="_Toc42507322" w:history="1">
        <w:r w:rsidR="00661730" w:rsidRPr="0030536B">
          <w:rPr>
            <w:rStyle w:val="Hyperlink"/>
            <w:noProof/>
          </w:rPr>
          <w:t>2.1.2.3. Truy vấn số dư tài khoản</w:t>
        </w:r>
        <w:r w:rsidR="00661730">
          <w:rPr>
            <w:noProof/>
            <w:webHidden/>
          </w:rPr>
          <w:tab/>
        </w:r>
        <w:r w:rsidR="00661730">
          <w:rPr>
            <w:noProof/>
            <w:webHidden/>
          </w:rPr>
          <w:fldChar w:fldCharType="begin"/>
        </w:r>
        <w:r w:rsidR="00661730">
          <w:rPr>
            <w:noProof/>
            <w:webHidden/>
          </w:rPr>
          <w:instrText xml:space="preserve"> PAGEREF _Toc42507322 \h </w:instrText>
        </w:r>
        <w:r w:rsidR="00661730">
          <w:rPr>
            <w:noProof/>
            <w:webHidden/>
          </w:rPr>
        </w:r>
        <w:r w:rsidR="00661730">
          <w:rPr>
            <w:noProof/>
            <w:webHidden/>
          </w:rPr>
          <w:fldChar w:fldCharType="separate"/>
        </w:r>
        <w:r w:rsidR="00661730">
          <w:rPr>
            <w:noProof/>
            <w:webHidden/>
          </w:rPr>
          <w:t>6</w:t>
        </w:r>
        <w:r w:rsidR="00661730">
          <w:rPr>
            <w:noProof/>
            <w:webHidden/>
          </w:rPr>
          <w:fldChar w:fldCharType="end"/>
        </w:r>
      </w:hyperlink>
    </w:p>
    <w:p w14:paraId="67072712" w14:textId="6D96E063" w:rsidR="00661730" w:rsidRDefault="00A90B83">
      <w:pPr>
        <w:pStyle w:val="TOC4"/>
        <w:tabs>
          <w:tab w:val="right" w:leader="dot" w:pos="9395"/>
        </w:tabs>
        <w:rPr>
          <w:rFonts w:asciiTheme="minorHAnsi" w:eastAsiaTheme="minorEastAsia" w:hAnsiTheme="minorHAnsi"/>
          <w:noProof/>
          <w:sz w:val="22"/>
        </w:rPr>
      </w:pPr>
      <w:hyperlink w:anchor="_Toc42507323" w:history="1">
        <w:r w:rsidR="00661730" w:rsidRPr="0030536B">
          <w:rPr>
            <w:rStyle w:val="Hyperlink"/>
            <w:noProof/>
          </w:rPr>
          <w:t>2.1.2.4. Truy vấn lịch sử giao dịch</w:t>
        </w:r>
        <w:r w:rsidR="00661730">
          <w:rPr>
            <w:noProof/>
            <w:webHidden/>
          </w:rPr>
          <w:tab/>
        </w:r>
        <w:r w:rsidR="00661730">
          <w:rPr>
            <w:noProof/>
            <w:webHidden/>
          </w:rPr>
          <w:fldChar w:fldCharType="begin"/>
        </w:r>
        <w:r w:rsidR="00661730">
          <w:rPr>
            <w:noProof/>
            <w:webHidden/>
          </w:rPr>
          <w:instrText xml:space="preserve"> PAGEREF _Toc42507323 \h </w:instrText>
        </w:r>
        <w:r w:rsidR="00661730">
          <w:rPr>
            <w:noProof/>
            <w:webHidden/>
          </w:rPr>
        </w:r>
        <w:r w:rsidR="00661730">
          <w:rPr>
            <w:noProof/>
            <w:webHidden/>
          </w:rPr>
          <w:fldChar w:fldCharType="separate"/>
        </w:r>
        <w:r w:rsidR="00661730">
          <w:rPr>
            <w:noProof/>
            <w:webHidden/>
          </w:rPr>
          <w:t>6</w:t>
        </w:r>
        <w:r w:rsidR="00661730">
          <w:rPr>
            <w:noProof/>
            <w:webHidden/>
          </w:rPr>
          <w:fldChar w:fldCharType="end"/>
        </w:r>
      </w:hyperlink>
    </w:p>
    <w:p w14:paraId="1872BE6D" w14:textId="4D7832AB" w:rsidR="00661730" w:rsidRDefault="00A90B83">
      <w:pPr>
        <w:pStyle w:val="TOC4"/>
        <w:tabs>
          <w:tab w:val="right" w:leader="dot" w:pos="9395"/>
        </w:tabs>
        <w:rPr>
          <w:rFonts w:asciiTheme="minorHAnsi" w:eastAsiaTheme="minorEastAsia" w:hAnsiTheme="minorHAnsi"/>
          <w:noProof/>
          <w:sz w:val="22"/>
        </w:rPr>
      </w:pPr>
      <w:hyperlink w:anchor="_Toc42507324" w:history="1">
        <w:r w:rsidR="00661730" w:rsidRPr="0030536B">
          <w:rPr>
            <w:rStyle w:val="Hyperlink"/>
            <w:noProof/>
          </w:rPr>
          <w:t>2.1.2.5. Cập nhật thông tin người dùng</w:t>
        </w:r>
        <w:r w:rsidR="00661730">
          <w:rPr>
            <w:noProof/>
            <w:webHidden/>
          </w:rPr>
          <w:tab/>
        </w:r>
        <w:r w:rsidR="00661730">
          <w:rPr>
            <w:noProof/>
            <w:webHidden/>
          </w:rPr>
          <w:fldChar w:fldCharType="begin"/>
        </w:r>
        <w:r w:rsidR="00661730">
          <w:rPr>
            <w:noProof/>
            <w:webHidden/>
          </w:rPr>
          <w:instrText xml:space="preserve"> PAGEREF _Toc42507324 \h </w:instrText>
        </w:r>
        <w:r w:rsidR="00661730">
          <w:rPr>
            <w:noProof/>
            <w:webHidden/>
          </w:rPr>
        </w:r>
        <w:r w:rsidR="00661730">
          <w:rPr>
            <w:noProof/>
            <w:webHidden/>
          </w:rPr>
          <w:fldChar w:fldCharType="separate"/>
        </w:r>
        <w:r w:rsidR="00661730">
          <w:rPr>
            <w:noProof/>
            <w:webHidden/>
          </w:rPr>
          <w:t>6</w:t>
        </w:r>
        <w:r w:rsidR="00661730">
          <w:rPr>
            <w:noProof/>
            <w:webHidden/>
          </w:rPr>
          <w:fldChar w:fldCharType="end"/>
        </w:r>
      </w:hyperlink>
    </w:p>
    <w:p w14:paraId="050009C2" w14:textId="36366655" w:rsidR="00661730" w:rsidRDefault="00A90B83">
      <w:pPr>
        <w:pStyle w:val="TOC4"/>
        <w:tabs>
          <w:tab w:val="right" w:leader="dot" w:pos="9395"/>
        </w:tabs>
        <w:rPr>
          <w:rFonts w:asciiTheme="minorHAnsi" w:eastAsiaTheme="minorEastAsia" w:hAnsiTheme="minorHAnsi"/>
          <w:noProof/>
          <w:sz w:val="22"/>
        </w:rPr>
      </w:pPr>
      <w:hyperlink w:anchor="_Toc42507325" w:history="1">
        <w:r w:rsidR="00661730" w:rsidRPr="0030536B">
          <w:rPr>
            <w:rStyle w:val="Hyperlink"/>
            <w:noProof/>
          </w:rPr>
          <w:t>2.1.2.6. Lấy thông tin tài khoản khách hàng từ SĐT (Client Number)</w:t>
        </w:r>
        <w:r w:rsidR="00661730">
          <w:rPr>
            <w:noProof/>
            <w:webHidden/>
          </w:rPr>
          <w:tab/>
        </w:r>
        <w:r w:rsidR="00661730">
          <w:rPr>
            <w:noProof/>
            <w:webHidden/>
          </w:rPr>
          <w:fldChar w:fldCharType="begin"/>
        </w:r>
        <w:r w:rsidR="00661730">
          <w:rPr>
            <w:noProof/>
            <w:webHidden/>
          </w:rPr>
          <w:instrText xml:space="preserve"> PAGEREF _Toc42507325 \h </w:instrText>
        </w:r>
        <w:r w:rsidR="00661730">
          <w:rPr>
            <w:noProof/>
            <w:webHidden/>
          </w:rPr>
        </w:r>
        <w:r w:rsidR="00661730">
          <w:rPr>
            <w:noProof/>
            <w:webHidden/>
          </w:rPr>
          <w:fldChar w:fldCharType="separate"/>
        </w:r>
        <w:r w:rsidR="00661730">
          <w:rPr>
            <w:noProof/>
            <w:webHidden/>
          </w:rPr>
          <w:t>6</w:t>
        </w:r>
        <w:r w:rsidR="00661730">
          <w:rPr>
            <w:noProof/>
            <w:webHidden/>
          </w:rPr>
          <w:fldChar w:fldCharType="end"/>
        </w:r>
      </w:hyperlink>
    </w:p>
    <w:p w14:paraId="6D8306C1" w14:textId="55DE32F3" w:rsidR="00661730" w:rsidRDefault="00A90B83">
      <w:pPr>
        <w:pStyle w:val="TOC2"/>
        <w:tabs>
          <w:tab w:val="right" w:leader="dot" w:pos="9395"/>
        </w:tabs>
        <w:rPr>
          <w:rFonts w:asciiTheme="minorHAnsi" w:eastAsiaTheme="minorEastAsia" w:hAnsiTheme="minorHAnsi"/>
          <w:b/>
          <w:noProof/>
          <w:sz w:val="22"/>
        </w:rPr>
      </w:pPr>
      <w:hyperlink w:anchor="_Toc42507326" w:history="1">
        <w:r w:rsidR="00661730" w:rsidRPr="0030536B">
          <w:rPr>
            <w:rStyle w:val="Hyperlink"/>
            <w:noProof/>
          </w:rPr>
          <w:t>2.2. Ngôn ngữ React-native</w:t>
        </w:r>
        <w:r w:rsidR="00661730">
          <w:rPr>
            <w:noProof/>
            <w:webHidden/>
          </w:rPr>
          <w:tab/>
        </w:r>
        <w:r w:rsidR="00661730">
          <w:rPr>
            <w:noProof/>
            <w:webHidden/>
          </w:rPr>
          <w:fldChar w:fldCharType="begin"/>
        </w:r>
        <w:r w:rsidR="00661730">
          <w:rPr>
            <w:noProof/>
            <w:webHidden/>
          </w:rPr>
          <w:instrText xml:space="preserve"> PAGEREF _Toc42507326 \h </w:instrText>
        </w:r>
        <w:r w:rsidR="00661730">
          <w:rPr>
            <w:noProof/>
            <w:webHidden/>
          </w:rPr>
        </w:r>
        <w:r w:rsidR="00661730">
          <w:rPr>
            <w:noProof/>
            <w:webHidden/>
          </w:rPr>
          <w:fldChar w:fldCharType="separate"/>
        </w:r>
        <w:r w:rsidR="00661730">
          <w:rPr>
            <w:noProof/>
            <w:webHidden/>
          </w:rPr>
          <w:t>7</w:t>
        </w:r>
        <w:r w:rsidR="00661730">
          <w:rPr>
            <w:noProof/>
            <w:webHidden/>
          </w:rPr>
          <w:fldChar w:fldCharType="end"/>
        </w:r>
      </w:hyperlink>
    </w:p>
    <w:p w14:paraId="56A70B8E" w14:textId="5AD7EE32" w:rsidR="00661730" w:rsidRDefault="00A90B83">
      <w:pPr>
        <w:pStyle w:val="TOC3"/>
        <w:tabs>
          <w:tab w:val="right" w:leader="dot" w:pos="9395"/>
        </w:tabs>
        <w:rPr>
          <w:rFonts w:asciiTheme="minorHAnsi" w:eastAsiaTheme="minorEastAsia" w:hAnsiTheme="minorHAnsi"/>
          <w:noProof/>
          <w:sz w:val="22"/>
        </w:rPr>
      </w:pPr>
      <w:hyperlink w:anchor="_Toc42507327" w:history="1">
        <w:r w:rsidR="00661730" w:rsidRPr="0030536B">
          <w:rPr>
            <w:rStyle w:val="Hyperlink"/>
            <w:noProof/>
          </w:rPr>
          <w:t>2.2.1. Giới thiệu ngôn ngữ React-native</w:t>
        </w:r>
        <w:r w:rsidR="00661730">
          <w:rPr>
            <w:noProof/>
            <w:webHidden/>
          </w:rPr>
          <w:tab/>
        </w:r>
        <w:r w:rsidR="00661730">
          <w:rPr>
            <w:noProof/>
            <w:webHidden/>
          </w:rPr>
          <w:fldChar w:fldCharType="begin"/>
        </w:r>
        <w:r w:rsidR="00661730">
          <w:rPr>
            <w:noProof/>
            <w:webHidden/>
          </w:rPr>
          <w:instrText xml:space="preserve"> PAGEREF _Toc42507327 \h </w:instrText>
        </w:r>
        <w:r w:rsidR="00661730">
          <w:rPr>
            <w:noProof/>
            <w:webHidden/>
          </w:rPr>
        </w:r>
        <w:r w:rsidR="00661730">
          <w:rPr>
            <w:noProof/>
            <w:webHidden/>
          </w:rPr>
          <w:fldChar w:fldCharType="separate"/>
        </w:r>
        <w:r w:rsidR="00661730">
          <w:rPr>
            <w:noProof/>
            <w:webHidden/>
          </w:rPr>
          <w:t>7</w:t>
        </w:r>
        <w:r w:rsidR="00661730">
          <w:rPr>
            <w:noProof/>
            <w:webHidden/>
          </w:rPr>
          <w:fldChar w:fldCharType="end"/>
        </w:r>
      </w:hyperlink>
    </w:p>
    <w:p w14:paraId="617320B9" w14:textId="33B1DD08" w:rsidR="00661730" w:rsidRDefault="00A90B83">
      <w:pPr>
        <w:pStyle w:val="TOC3"/>
        <w:tabs>
          <w:tab w:val="right" w:leader="dot" w:pos="9395"/>
        </w:tabs>
        <w:rPr>
          <w:rFonts w:asciiTheme="minorHAnsi" w:eastAsiaTheme="minorEastAsia" w:hAnsiTheme="minorHAnsi"/>
          <w:noProof/>
          <w:sz w:val="22"/>
        </w:rPr>
      </w:pPr>
      <w:hyperlink w:anchor="_Toc42507328" w:history="1">
        <w:r w:rsidR="00661730" w:rsidRPr="0030536B">
          <w:rPr>
            <w:rStyle w:val="Hyperlink"/>
            <w:noProof/>
          </w:rPr>
          <w:t>2.2.2. Một số thành phần trong ngôn ngữ React-native</w:t>
        </w:r>
        <w:r w:rsidR="00661730">
          <w:rPr>
            <w:noProof/>
            <w:webHidden/>
          </w:rPr>
          <w:tab/>
        </w:r>
        <w:r w:rsidR="00661730">
          <w:rPr>
            <w:noProof/>
            <w:webHidden/>
          </w:rPr>
          <w:fldChar w:fldCharType="begin"/>
        </w:r>
        <w:r w:rsidR="00661730">
          <w:rPr>
            <w:noProof/>
            <w:webHidden/>
          </w:rPr>
          <w:instrText xml:space="preserve"> PAGEREF _Toc42507328 \h </w:instrText>
        </w:r>
        <w:r w:rsidR="00661730">
          <w:rPr>
            <w:noProof/>
            <w:webHidden/>
          </w:rPr>
        </w:r>
        <w:r w:rsidR="00661730">
          <w:rPr>
            <w:noProof/>
            <w:webHidden/>
          </w:rPr>
          <w:fldChar w:fldCharType="separate"/>
        </w:r>
        <w:r w:rsidR="00661730">
          <w:rPr>
            <w:noProof/>
            <w:webHidden/>
          </w:rPr>
          <w:t>8</w:t>
        </w:r>
        <w:r w:rsidR="00661730">
          <w:rPr>
            <w:noProof/>
            <w:webHidden/>
          </w:rPr>
          <w:fldChar w:fldCharType="end"/>
        </w:r>
      </w:hyperlink>
    </w:p>
    <w:p w14:paraId="18BB46C1" w14:textId="7F628121" w:rsidR="00661730" w:rsidRDefault="00A90B83">
      <w:pPr>
        <w:pStyle w:val="TOC2"/>
        <w:tabs>
          <w:tab w:val="right" w:leader="dot" w:pos="9395"/>
        </w:tabs>
        <w:rPr>
          <w:rFonts w:asciiTheme="minorHAnsi" w:eastAsiaTheme="minorEastAsia" w:hAnsiTheme="minorHAnsi"/>
          <w:b/>
          <w:noProof/>
          <w:sz w:val="22"/>
        </w:rPr>
      </w:pPr>
      <w:hyperlink w:anchor="_Toc42507329" w:history="1">
        <w:r w:rsidR="00661730" w:rsidRPr="0030536B">
          <w:rPr>
            <w:rStyle w:val="Hyperlink"/>
            <w:noProof/>
          </w:rPr>
          <w:t>2.3. Hệ thống API riêng biệt</w:t>
        </w:r>
        <w:r w:rsidR="00661730">
          <w:rPr>
            <w:noProof/>
            <w:webHidden/>
          </w:rPr>
          <w:tab/>
        </w:r>
        <w:r w:rsidR="00661730">
          <w:rPr>
            <w:noProof/>
            <w:webHidden/>
          </w:rPr>
          <w:fldChar w:fldCharType="begin"/>
        </w:r>
        <w:r w:rsidR="00661730">
          <w:rPr>
            <w:noProof/>
            <w:webHidden/>
          </w:rPr>
          <w:instrText xml:space="preserve"> PAGEREF _Toc42507329 \h </w:instrText>
        </w:r>
        <w:r w:rsidR="00661730">
          <w:rPr>
            <w:noProof/>
            <w:webHidden/>
          </w:rPr>
        </w:r>
        <w:r w:rsidR="00661730">
          <w:rPr>
            <w:noProof/>
            <w:webHidden/>
          </w:rPr>
          <w:fldChar w:fldCharType="separate"/>
        </w:r>
        <w:r w:rsidR="00661730">
          <w:rPr>
            <w:noProof/>
            <w:webHidden/>
          </w:rPr>
          <w:t>10</w:t>
        </w:r>
        <w:r w:rsidR="00661730">
          <w:rPr>
            <w:noProof/>
            <w:webHidden/>
          </w:rPr>
          <w:fldChar w:fldCharType="end"/>
        </w:r>
      </w:hyperlink>
    </w:p>
    <w:p w14:paraId="63962304" w14:textId="10233E6C" w:rsidR="00661730" w:rsidRDefault="00A90B83">
      <w:pPr>
        <w:pStyle w:val="TOC1"/>
        <w:tabs>
          <w:tab w:val="right" w:leader="dot" w:pos="9395"/>
        </w:tabs>
        <w:rPr>
          <w:rFonts w:asciiTheme="minorHAnsi" w:eastAsiaTheme="minorEastAsia" w:hAnsiTheme="minorHAnsi"/>
          <w:b w:val="0"/>
          <w:noProof/>
          <w:sz w:val="22"/>
        </w:rPr>
      </w:pPr>
      <w:hyperlink w:anchor="_Toc42507330" w:history="1">
        <w:r w:rsidR="00661730" w:rsidRPr="0030536B">
          <w:rPr>
            <w:rStyle w:val="Hyperlink"/>
            <w:noProof/>
          </w:rPr>
          <w:t>CHƯƠNG 3: PHÂN TÍCH THIẾT KẾ HỆ THỐNG</w:t>
        </w:r>
        <w:r w:rsidR="00661730">
          <w:rPr>
            <w:noProof/>
            <w:webHidden/>
          </w:rPr>
          <w:tab/>
        </w:r>
        <w:r w:rsidR="00661730">
          <w:rPr>
            <w:noProof/>
            <w:webHidden/>
          </w:rPr>
          <w:fldChar w:fldCharType="begin"/>
        </w:r>
        <w:r w:rsidR="00661730">
          <w:rPr>
            <w:noProof/>
            <w:webHidden/>
          </w:rPr>
          <w:instrText xml:space="preserve"> PAGEREF _Toc42507330 \h </w:instrText>
        </w:r>
        <w:r w:rsidR="00661730">
          <w:rPr>
            <w:noProof/>
            <w:webHidden/>
          </w:rPr>
        </w:r>
        <w:r w:rsidR="00661730">
          <w:rPr>
            <w:noProof/>
            <w:webHidden/>
          </w:rPr>
          <w:fldChar w:fldCharType="separate"/>
        </w:r>
        <w:r w:rsidR="00661730">
          <w:rPr>
            <w:noProof/>
            <w:webHidden/>
          </w:rPr>
          <w:t>13</w:t>
        </w:r>
        <w:r w:rsidR="00661730">
          <w:rPr>
            <w:noProof/>
            <w:webHidden/>
          </w:rPr>
          <w:fldChar w:fldCharType="end"/>
        </w:r>
      </w:hyperlink>
    </w:p>
    <w:p w14:paraId="11CA468B" w14:textId="32FF24AF" w:rsidR="00661730" w:rsidRDefault="00A90B83">
      <w:pPr>
        <w:pStyle w:val="TOC2"/>
        <w:tabs>
          <w:tab w:val="right" w:leader="dot" w:pos="9395"/>
        </w:tabs>
        <w:rPr>
          <w:rFonts w:asciiTheme="minorHAnsi" w:eastAsiaTheme="minorEastAsia" w:hAnsiTheme="minorHAnsi"/>
          <w:b/>
          <w:noProof/>
          <w:sz w:val="22"/>
        </w:rPr>
      </w:pPr>
      <w:hyperlink w:anchor="_Toc42507331" w:history="1">
        <w:r w:rsidR="00661730" w:rsidRPr="0030536B">
          <w:rPr>
            <w:rStyle w:val="Hyperlink"/>
            <w:noProof/>
          </w:rPr>
          <w:t>3.1. Phân tích hệ thống</w:t>
        </w:r>
        <w:r w:rsidR="00661730">
          <w:rPr>
            <w:noProof/>
            <w:webHidden/>
          </w:rPr>
          <w:tab/>
        </w:r>
        <w:r w:rsidR="00661730">
          <w:rPr>
            <w:noProof/>
            <w:webHidden/>
          </w:rPr>
          <w:fldChar w:fldCharType="begin"/>
        </w:r>
        <w:r w:rsidR="00661730">
          <w:rPr>
            <w:noProof/>
            <w:webHidden/>
          </w:rPr>
          <w:instrText xml:space="preserve"> PAGEREF _Toc42507331 \h </w:instrText>
        </w:r>
        <w:r w:rsidR="00661730">
          <w:rPr>
            <w:noProof/>
            <w:webHidden/>
          </w:rPr>
        </w:r>
        <w:r w:rsidR="00661730">
          <w:rPr>
            <w:noProof/>
            <w:webHidden/>
          </w:rPr>
          <w:fldChar w:fldCharType="separate"/>
        </w:r>
        <w:r w:rsidR="00661730">
          <w:rPr>
            <w:noProof/>
            <w:webHidden/>
          </w:rPr>
          <w:t>13</w:t>
        </w:r>
        <w:r w:rsidR="00661730">
          <w:rPr>
            <w:noProof/>
            <w:webHidden/>
          </w:rPr>
          <w:fldChar w:fldCharType="end"/>
        </w:r>
      </w:hyperlink>
    </w:p>
    <w:p w14:paraId="1801002A" w14:textId="0231C774" w:rsidR="00661730" w:rsidRDefault="00A90B83">
      <w:pPr>
        <w:pStyle w:val="TOC3"/>
        <w:tabs>
          <w:tab w:val="right" w:leader="dot" w:pos="9395"/>
        </w:tabs>
        <w:rPr>
          <w:rFonts w:asciiTheme="minorHAnsi" w:eastAsiaTheme="minorEastAsia" w:hAnsiTheme="minorHAnsi"/>
          <w:noProof/>
          <w:sz w:val="22"/>
        </w:rPr>
      </w:pPr>
      <w:hyperlink w:anchor="_Toc42507332" w:history="1">
        <w:r w:rsidR="00661730" w:rsidRPr="0030536B">
          <w:rPr>
            <w:rStyle w:val="Hyperlink"/>
            <w:noProof/>
          </w:rPr>
          <w:t>3.1.1. Sơ đồ phân rã chức năng</w:t>
        </w:r>
        <w:r w:rsidR="00661730">
          <w:rPr>
            <w:noProof/>
            <w:webHidden/>
          </w:rPr>
          <w:tab/>
        </w:r>
        <w:r w:rsidR="00661730">
          <w:rPr>
            <w:noProof/>
            <w:webHidden/>
          </w:rPr>
          <w:fldChar w:fldCharType="begin"/>
        </w:r>
        <w:r w:rsidR="00661730">
          <w:rPr>
            <w:noProof/>
            <w:webHidden/>
          </w:rPr>
          <w:instrText xml:space="preserve"> PAGEREF _Toc42507332 \h </w:instrText>
        </w:r>
        <w:r w:rsidR="00661730">
          <w:rPr>
            <w:noProof/>
            <w:webHidden/>
          </w:rPr>
        </w:r>
        <w:r w:rsidR="00661730">
          <w:rPr>
            <w:noProof/>
            <w:webHidden/>
          </w:rPr>
          <w:fldChar w:fldCharType="separate"/>
        </w:r>
        <w:r w:rsidR="00661730">
          <w:rPr>
            <w:noProof/>
            <w:webHidden/>
          </w:rPr>
          <w:t>13</w:t>
        </w:r>
        <w:r w:rsidR="00661730">
          <w:rPr>
            <w:noProof/>
            <w:webHidden/>
          </w:rPr>
          <w:fldChar w:fldCharType="end"/>
        </w:r>
      </w:hyperlink>
    </w:p>
    <w:p w14:paraId="7970118A" w14:textId="01E522D7" w:rsidR="00661730" w:rsidRDefault="00A90B83">
      <w:pPr>
        <w:pStyle w:val="TOC3"/>
        <w:tabs>
          <w:tab w:val="right" w:leader="dot" w:pos="9395"/>
        </w:tabs>
        <w:rPr>
          <w:rFonts w:asciiTheme="minorHAnsi" w:eastAsiaTheme="minorEastAsia" w:hAnsiTheme="minorHAnsi"/>
          <w:noProof/>
          <w:sz w:val="22"/>
        </w:rPr>
      </w:pPr>
      <w:hyperlink w:anchor="_Toc42507333" w:history="1">
        <w:r w:rsidR="00661730" w:rsidRPr="0030536B">
          <w:rPr>
            <w:rStyle w:val="Hyperlink"/>
            <w:noProof/>
          </w:rPr>
          <w:t>3.1.2. Sơ đồ ngữ cảnh</w:t>
        </w:r>
        <w:r w:rsidR="00661730">
          <w:rPr>
            <w:noProof/>
            <w:webHidden/>
          </w:rPr>
          <w:tab/>
        </w:r>
        <w:r w:rsidR="00661730">
          <w:rPr>
            <w:noProof/>
            <w:webHidden/>
          </w:rPr>
          <w:fldChar w:fldCharType="begin"/>
        </w:r>
        <w:r w:rsidR="00661730">
          <w:rPr>
            <w:noProof/>
            <w:webHidden/>
          </w:rPr>
          <w:instrText xml:space="preserve"> PAGEREF _Toc42507333 \h </w:instrText>
        </w:r>
        <w:r w:rsidR="00661730">
          <w:rPr>
            <w:noProof/>
            <w:webHidden/>
          </w:rPr>
        </w:r>
        <w:r w:rsidR="00661730">
          <w:rPr>
            <w:noProof/>
            <w:webHidden/>
          </w:rPr>
          <w:fldChar w:fldCharType="separate"/>
        </w:r>
        <w:r w:rsidR="00661730">
          <w:rPr>
            <w:noProof/>
            <w:webHidden/>
          </w:rPr>
          <w:t>14</w:t>
        </w:r>
        <w:r w:rsidR="00661730">
          <w:rPr>
            <w:noProof/>
            <w:webHidden/>
          </w:rPr>
          <w:fldChar w:fldCharType="end"/>
        </w:r>
      </w:hyperlink>
    </w:p>
    <w:p w14:paraId="5B5DC382" w14:textId="75A56700" w:rsidR="00661730" w:rsidRDefault="00A90B83">
      <w:pPr>
        <w:pStyle w:val="TOC3"/>
        <w:tabs>
          <w:tab w:val="right" w:leader="dot" w:pos="9395"/>
        </w:tabs>
        <w:rPr>
          <w:rFonts w:asciiTheme="minorHAnsi" w:eastAsiaTheme="minorEastAsia" w:hAnsiTheme="minorHAnsi"/>
          <w:noProof/>
          <w:sz w:val="22"/>
        </w:rPr>
      </w:pPr>
      <w:hyperlink w:anchor="_Toc42507334" w:history="1">
        <w:r w:rsidR="00661730" w:rsidRPr="0030536B">
          <w:rPr>
            <w:rStyle w:val="Hyperlink"/>
            <w:noProof/>
          </w:rPr>
          <w:t>3.1.3. Sơ đồ luồng dữ liệu mức đỉnh</w:t>
        </w:r>
        <w:r w:rsidR="00661730">
          <w:rPr>
            <w:noProof/>
            <w:webHidden/>
          </w:rPr>
          <w:tab/>
        </w:r>
        <w:r w:rsidR="00661730">
          <w:rPr>
            <w:noProof/>
            <w:webHidden/>
          </w:rPr>
          <w:fldChar w:fldCharType="begin"/>
        </w:r>
        <w:r w:rsidR="00661730">
          <w:rPr>
            <w:noProof/>
            <w:webHidden/>
          </w:rPr>
          <w:instrText xml:space="preserve"> PAGEREF _Toc42507334 \h </w:instrText>
        </w:r>
        <w:r w:rsidR="00661730">
          <w:rPr>
            <w:noProof/>
            <w:webHidden/>
          </w:rPr>
        </w:r>
        <w:r w:rsidR="00661730">
          <w:rPr>
            <w:noProof/>
            <w:webHidden/>
          </w:rPr>
          <w:fldChar w:fldCharType="separate"/>
        </w:r>
        <w:r w:rsidR="00661730">
          <w:rPr>
            <w:noProof/>
            <w:webHidden/>
          </w:rPr>
          <w:t>16</w:t>
        </w:r>
        <w:r w:rsidR="00661730">
          <w:rPr>
            <w:noProof/>
            <w:webHidden/>
          </w:rPr>
          <w:fldChar w:fldCharType="end"/>
        </w:r>
      </w:hyperlink>
    </w:p>
    <w:p w14:paraId="37222D1E" w14:textId="4A73CAE3" w:rsidR="00661730" w:rsidRDefault="00A90B83">
      <w:pPr>
        <w:pStyle w:val="TOC3"/>
        <w:tabs>
          <w:tab w:val="right" w:leader="dot" w:pos="9395"/>
        </w:tabs>
        <w:rPr>
          <w:rFonts w:asciiTheme="minorHAnsi" w:eastAsiaTheme="minorEastAsia" w:hAnsiTheme="minorHAnsi"/>
          <w:noProof/>
          <w:sz w:val="22"/>
        </w:rPr>
      </w:pPr>
      <w:hyperlink w:anchor="_Toc42507335" w:history="1">
        <w:r w:rsidR="00661730" w:rsidRPr="0030536B">
          <w:rPr>
            <w:rStyle w:val="Hyperlink"/>
            <w:noProof/>
          </w:rPr>
          <w:t>3.1.4. Mô tả các quy trình nghiệp vụ</w:t>
        </w:r>
        <w:r w:rsidR="00661730">
          <w:rPr>
            <w:noProof/>
            <w:webHidden/>
          </w:rPr>
          <w:tab/>
        </w:r>
        <w:r w:rsidR="00661730">
          <w:rPr>
            <w:noProof/>
            <w:webHidden/>
          </w:rPr>
          <w:fldChar w:fldCharType="begin"/>
        </w:r>
        <w:r w:rsidR="00661730">
          <w:rPr>
            <w:noProof/>
            <w:webHidden/>
          </w:rPr>
          <w:instrText xml:space="preserve"> PAGEREF _Toc42507335 \h </w:instrText>
        </w:r>
        <w:r w:rsidR="00661730">
          <w:rPr>
            <w:noProof/>
            <w:webHidden/>
          </w:rPr>
        </w:r>
        <w:r w:rsidR="00661730">
          <w:rPr>
            <w:noProof/>
            <w:webHidden/>
          </w:rPr>
          <w:fldChar w:fldCharType="separate"/>
        </w:r>
        <w:r w:rsidR="00661730">
          <w:rPr>
            <w:noProof/>
            <w:webHidden/>
          </w:rPr>
          <w:t>18</w:t>
        </w:r>
        <w:r w:rsidR="00661730">
          <w:rPr>
            <w:noProof/>
            <w:webHidden/>
          </w:rPr>
          <w:fldChar w:fldCharType="end"/>
        </w:r>
      </w:hyperlink>
    </w:p>
    <w:p w14:paraId="3529980A" w14:textId="1065A3ED" w:rsidR="00661730" w:rsidRDefault="00A90B83">
      <w:pPr>
        <w:pStyle w:val="TOC4"/>
        <w:tabs>
          <w:tab w:val="right" w:leader="dot" w:pos="9395"/>
        </w:tabs>
        <w:rPr>
          <w:rFonts w:asciiTheme="minorHAnsi" w:eastAsiaTheme="minorEastAsia" w:hAnsiTheme="minorHAnsi"/>
          <w:noProof/>
          <w:sz w:val="22"/>
        </w:rPr>
      </w:pPr>
      <w:hyperlink w:anchor="_Toc42507336" w:history="1">
        <w:r w:rsidR="00661730" w:rsidRPr="0030536B">
          <w:rPr>
            <w:rStyle w:val="Hyperlink"/>
            <w:noProof/>
          </w:rPr>
          <w:t>3.1.4.1. Quy trình đăng ký</w:t>
        </w:r>
        <w:r w:rsidR="00661730">
          <w:rPr>
            <w:noProof/>
            <w:webHidden/>
          </w:rPr>
          <w:tab/>
        </w:r>
        <w:r w:rsidR="00661730">
          <w:rPr>
            <w:noProof/>
            <w:webHidden/>
          </w:rPr>
          <w:fldChar w:fldCharType="begin"/>
        </w:r>
        <w:r w:rsidR="00661730">
          <w:rPr>
            <w:noProof/>
            <w:webHidden/>
          </w:rPr>
          <w:instrText xml:space="preserve"> PAGEREF _Toc42507336 \h </w:instrText>
        </w:r>
        <w:r w:rsidR="00661730">
          <w:rPr>
            <w:noProof/>
            <w:webHidden/>
          </w:rPr>
        </w:r>
        <w:r w:rsidR="00661730">
          <w:rPr>
            <w:noProof/>
            <w:webHidden/>
          </w:rPr>
          <w:fldChar w:fldCharType="separate"/>
        </w:r>
        <w:r w:rsidR="00661730">
          <w:rPr>
            <w:noProof/>
            <w:webHidden/>
          </w:rPr>
          <w:t>18</w:t>
        </w:r>
        <w:r w:rsidR="00661730">
          <w:rPr>
            <w:noProof/>
            <w:webHidden/>
          </w:rPr>
          <w:fldChar w:fldCharType="end"/>
        </w:r>
      </w:hyperlink>
    </w:p>
    <w:p w14:paraId="17BA7DB2" w14:textId="42566436" w:rsidR="00661730" w:rsidRDefault="00A90B83">
      <w:pPr>
        <w:pStyle w:val="TOC5"/>
        <w:tabs>
          <w:tab w:val="right" w:leader="dot" w:pos="9395"/>
        </w:tabs>
        <w:rPr>
          <w:rFonts w:asciiTheme="minorHAnsi" w:eastAsiaTheme="minorEastAsia" w:hAnsiTheme="minorHAnsi"/>
          <w:noProof/>
          <w:sz w:val="22"/>
        </w:rPr>
      </w:pPr>
      <w:hyperlink w:anchor="_Toc42507337" w:history="1">
        <w:r w:rsidR="00661730" w:rsidRPr="0030536B">
          <w:rPr>
            <w:rStyle w:val="Hyperlink"/>
            <w:noProof/>
          </w:rPr>
          <w:t>3.1.4.1.1. Luồng quy trình</w:t>
        </w:r>
        <w:r w:rsidR="00661730">
          <w:rPr>
            <w:noProof/>
            <w:webHidden/>
          </w:rPr>
          <w:tab/>
        </w:r>
        <w:r w:rsidR="00661730">
          <w:rPr>
            <w:noProof/>
            <w:webHidden/>
          </w:rPr>
          <w:fldChar w:fldCharType="begin"/>
        </w:r>
        <w:r w:rsidR="00661730">
          <w:rPr>
            <w:noProof/>
            <w:webHidden/>
          </w:rPr>
          <w:instrText xml:space="preserve"> PAGEREF _Toc42507337 \h </w:instrText>
        </w:r>
        <w:r w:rsidR="00661730">
          <w:rPr>
            <w:noProof/>
            <w:webHidden/>
          </w:rPr>
        </w:r>
        <w:r w:rsidR="00661730">
          <w:rPr>
            <w:noProof/>
            <w:webHidden/>
          </w:rPr>
          <w:fldChar w:fldCharType="separate"/>
        </w:r>
        <w:r w:rsidR="00661730">
          <w:rPr>
            <w:noProof/>
            <w:webHidden/>
          </w:rPr>
          <w:t>18</w:t>
        </w:r>
        <w:r w:rsidR="00661730">
          <w:rPr>
            <w:noProof/>
            <w:webHidden/>
          </w:rPr>
          <w:fldChar w:fldCharType="end"/>
        </w:r>
      </w:hyperlink>
    </w:p>
    <w:p w14:paraId="6874C2C5" w14:textId="7B930E7C" w:rsidR="00661730" w:rsidRDefault="00A90B83">
      <w:pPr>
        <w:pStyle w:val="TOC5"/>
        <w:tabs>
          <w:tab w:val="right" w:leader="dot" w:pos="9395"/>
        </w:tabs>
        <w:rPr>
          <w:rFonts w:asciiTheme="minorHAnsi" w:eastAsiaTheme="minorEastAsia" w:hAnsiTheme="minorHAnsi"/>
          <w:noProof/>
          <w:sz w:val="22"/>
        </w:rPr>
      </w:pPr>
      <w:hyperlink w:anchor="_Toc42507338" w:history="1">
        <w:r w:rsidR="00661730" w:rsidRPr="0030536B">
          <w:rPr>
            <w:rStyle w:val="Hyperlink"/>
            <w:noProof/>
          </w:rPr>
          <w:t>3.1.4.1.2. Đặc tả chi tiết</w:t>
        </w:r>
        <w:r w:rsidR="00661730">
          <w:rPr>
            <w:noProof/>
            <w:webHidden/>
          </w:rPr>
          <w:tab/>
        </w:r>
        <w:r w:rsidR="00661730">
          <w:rPr>
            <w:noProof/>
            <w:webHidden/>
          </w:rPr>
          <w:fldChar w:fldCharType="begin"/>
        </w:r>
        <w:r w:rsidR="00661730">
          <w:rPr>
            <w:noProof/>
            <w:webHidden/>
          </w:rPr>
          <w:instrText xml:space="preserve"> PAGEREF _Toc42507338 \h </w:instrText>
        </w:r>
        <w:r w:rsidR="00661730">
          <w:rPr>
            <w:noProof/>
            <w:webHidden/>
          </w:rPr>
        </w:r>
        <w:r w:rsidR="00661730">
          <w:rPr>
            <w:noProof/>
            <w:webHidden/>
          </w:rPr>
          <w:fldChar w:fldCharType="separate"/>
        </w:r>
        <w:r w:rsidR="00661730">
          <w:rPr>
            <w:noProof/>
            <w:webHidden/>
          </w:rPr>
          <w:t>19</w:t>
        </w:r>
        <w:r w:rsidR="00661730">
          <w:rPr>
            <w:noProof/>
            <w:webHidden/>
          </w:rPr>
          <w:fldChar w:fldCharType="end"/>
        </w:r>
      </w:hyperlink>
    </w:p>
    <w:p w14:paraId="6260E6BE" w14:textId="1ADBB31A" w:rsidR="00661730" w:rsidRDefault="00A90B83">
      <w:pPr>
        <w:pStyle w:val="TOC4"/>
        <w:tabs>
          <w:tab w:val="right" w:leader="dot" w:pos="9395"/>
        </w:tabs>
        <w:rPr>
          <w:rFonts w:asciiTheme="minorHAnsi" w:eastAsiaTheme="minorEastAsia" w:hAnsiTheme="minorHAnsi"/>
          <w:noProof/>
          <w:sz w:val="22"/>
        </w:rPr>
      </w:pPr>
      <w:hyperlink w:anchor="_Toc42507339" w:history="1">
        <w:r w:rsidR="00661730" w:rsidRPr="0030536B">
          <w:rPr>
            <w:rStyle w:val="Hyperlink"/>
            <w:noProof/>
          </w:rPr>
          <w:t>3.1.4.2. Quy trình đăng nhập</w:t>
        </w:r>
        <w:r w:rsidR="00661730">
          <w:rPr>
            <w:noProof/>
            <w:webHidden/>
          </w:rPr>
          <w:tab/>
        </w:r>
        <w:r w:rsidR="00661730">
          <w:rPr>
            <w:noProof/>
            <w:webHidden/>
          </w:rPr>
          <w:fldChar w:fldCharType="begin"/>
        </w:r>
        <w:r w:rsidR="00661730">
          <w:rPr>
            <w:noProof/>
            <w:webHidden/>
          </w:rPr>
          <w:instrText xml:space="preserve"> PAGEREF _Toc42507339 \h </w:instrText>
        </w:r>
        <w:r w:rsidR="00661730">
          <w:rPr>
            <w:noProof/>
            <w:webHidden/>
          </w:rPr>
        </w:r>
        <w:r w:rsidR="00661730">
          <w:rPr>
            <w:noProof/>
            <w:webHidden/>
          </w:rPr>
          <w:fldChar w:fldCharType="separate"/>
        </w:r>
        <w:r w:rsidR="00661730">
          <w:rPr>
            <w:noProof/>
            <w:webHidden/>
          </w:rPr>
          <w:t>20</w:t>
        </w:r>
        <w:r w:rsidR="00661730">
          <w:rPr>
            <w:noProof/>
            <w:webHidden/>
          </w:rPr>
          <w:fldChar w:fldCharType="end"/>
        </w:r>
      </w:hyperlink>
    </w:p>
    <w:p w14:paraId="3A80E56F" w14:textId="77AB5131" w:rsidR="00661730" w:rsidRDefault="00A90B83">
      <w:pPr>
        <w:pStyle w:val="TOC5"/>
        <w:tabs>
          <w:tab w:val="right" w:leader="dot" w:pos="9395"/>
        </w:tabs>
        <w:rPr>
          <w:rFonts w:asciiTheme="minorHAnsi" w:eastAsiaTheme="minorEastAsia" w:hAnsiTheme="minorHAnsi"/>
          <w:noProof/>
          <w:sz w:val="22"/>
        </w:rPr>
      </w:pPr>
      <w:hyperlink w:anchor="_Toc42507340" w:history="1">
        <w:r w:rsidR="00661730" w:rsidRPr="0030536B">
          <w:rPr>
            <w:rStyle w:val="Hyperlink"/>
            <w:noProof/>
          </w:rPr>
          <w:t>3.1.4.2.1. Luồng quy trình</w:t>
        </w:r>
        <w:r w:rsidR="00661730">
          <w:rPr>
            <w:noProof/>
            <w:webHidden/>
          </w:rPr>
          <w:tab/>
        </w:r>
        <w:r w:rsidR="00661730">
          <w:rPr>
            <w:noProof/>
            <w:webHidden/>
          </w:rPr>
          <w:fldChar w:fldCharType="begin"/>
        </w:r>
        <w:r w:rsidR="00661730">
          <w:rPr>
            <w:noProof/>
            <w:webHidden/>
          </w:rPr>
          <w:instrText xml:space="preserve"> PAGEREF _Toc42507340 \h </w:instrText>
        </w:r>
        <w:r w:rsidR="00661730">
          <w:rPr>
            <w:noProof/>
            <w:webHidden/>
          </w:rPr>
        </w:r>
        <w:r w:rsidR="00661730">
          <w:rPr>
            <w:noProof/>
            <w:webHidden/>
          </w:rPr>
          <w:fldChar w:fldCharType="separate"/>
        </w:r>
        <w:r w:rsidR="00661730">
          <w:rPr>
            <w:noProof/>
            <w:webHidden/>
          </w:rPr>
          <w:t>20</w:t>
        </w:r>
        <w:r w:rsidR="00661730">
          <w:rPr>
            <w:noProof/>
            <w:webHidden/>
          </w:rPr>
          <w:fldChar w:fldCharType="end"/>
        </w:r>
      </w:hyperlink>
    </w:p>
    <w:p w14:paraId="7DEEA811" w14:textId="327D16C5" w:rsidR="00661730" w:rsidRDefault="00A90B83">
      <w:pPr>
        <w:pStyle w:val="TOC5"/>
        <w:tabs>
          <w:tab w:val="right" w:leader="dot" w:pos="9395"/>
        </w:tabs>
        <w:rPr>
          <w:rFonts w:asciiTheme="minorHAnsi" w:eastAsiaTheme="minorEastAsia" w:hAnsiTheme="minorHAnsi"/>
          <w:noProof/>
          <w:sz w:val="22"/>
        </w:rPr>
      </w:pPr>
      <w:hyperlink w:anchor="_Toc42507341" w:history="1">
        <w:r w:rsidR="00661730" w:rsidRPr="0030536B">
          <w:rPr>
            <w:rStyle w:val="Hyperlink"/>
            <w:noProof/>
          </w:rPr>
          <w:t>3.1.4.2.2. Đặc tả chi tiết</w:t>
        </w:r>
        <w:r w:rsidR="00661730">
          <w:rPr>
            <w:noProof/>
            <w:webHidden/>
          </w:rPr>
          <w:tab/>
        </w:r>
        <w:r w:rsidR="00661730">
          <w:rPr>
            <w:noProof/>
            <w:webHidden/>
          </w:rPr>
          <w:fldChar w:fldCharType="begin"/>
        </w:r>
        <w:r w:rsidR="00661730">
          <w:rPr>
            <w:noProof/>
            <w:webHidden/>
          </w:rPr>
          <w:instrText xml:space="preserve"> PAGEREF _Toc42507341 \h </w:instrText>
        </w:r>
        <w:r w:rsidR="00661730">
          <w:rPr>
            <w:noProof/>
            <w:webHidden/>
          </w:rPr>
        </w:r>
        <w:r w:rsidR="00661730">
          <w:rPr>
            <w:noProof/>
            <w:webHidden/>
          </w:rPr>
          <w:fldChar w:fldCharType="separate"/>
        </w:r>
        <w:r w:rsidR="00661730">
          <w:rPr>
            <w:noProof/>
            <w:webHidden/>
          </w:rPr>
          <w:t>20</w:t>
        </w:r>
        <w:r w:rsidR="00661730">
          <w:rPr>
            <w:noProof/>
            <w:webHidden/>
          </w:rPr>
          <w:fldChar w:fldCharType="end"/>
        </w:r>
      </w:hyperlink>
    </w:p>
    <w:p w14:paraId="47B27EB9" w14:textId="4734649D" w:rsidR="00661730" w:rsidRDefault="00A90B83">
      <w:pPr>
        <w:pStyle w:val="TOC4"/>
        <w:tabs>
          <w:tab w:val="right" w:leader="dot" w:pos="9395"/>
        </w:tabs>
        <w:rPr>
          <w:rFonts w:asciiTheme="minorHAnsi" w:eastAsiaTheme="minorEastAsia" w:hAnsiTheme="minorHAnsi"/>
          <w:noProof/>
          <w:sz w:val="22"/>
        </w:rPr>
      </w:pPr>
      <w:hyperlink w:anchor="_Toc42507342" w:history="1">
        <w:r w:rsidR="00661730" w:rsidRPr="0030536B">
          <w:rPr>
            <w:rStyle w:val="Hyperlink"/>
            <w:noProof/>
          </w:rPr>
          <w:t>3.1.4.3. Quy trình thay đổi thông tin</w:t>
        </w:r>
        <w:r w:rsidR="00661730">
          <w:rPr>
            <w:noProof/>
            <w:webHidden/>
          </w:rPr>
          <w:tab/>
        </w:r>
        <w:r w:rsidR="00661730">
          <w:rPr>
            <w:noProof/>
            <w:webHidden/>
          </w:rPr>
          <w:fldChar w:fldCharType="begin"/>
        </w:r>
        <w:r w:rsidR="00661730">
          <w:rPr>
            <w:noProof/>
            <w:webHidden/>
          </w:rPr>
          <w:instrText xml:space="preserve"> PAGEREF _Toc42507342 \h </w:instrText>
        </w:r>
        <w:r w:rsidR="00661730">
          <w:rPr>
            <w:noProof/>
            <w:webHidden/>
          </w:rPr>
        </w:r>
        <w:r w:rsidR="00661730">
          <w:rPr>
            <w:noProof/>
            <w:webHidden/>
          </w:rPr>
          <w:fldChar w:fldCharType="separate"/>
        </w:r>
        <w:r w:rsidR="00661730">
          <w:rPr>
            <w:noProof/>
            <w:webHidden/>
          </w:rPr>
          <w:t>22</w:t>
        </w:r>
        <w:r w:rsidR="00661730">
          <w:rPr>
            <w:noProof/>
            <w:webHidden/>
          </w:rPr>
          <w:fldChar w:fldCharType="end"/>
        </w:r>
      </w:hyperlink>
    </w:p>
    <w:p w14:paraId="25B46470" w14:textId="146CDD7E" w:rsidR="00661730" w:rsidRDefault="00A90B83">
      <w:pPr>
        <w:pStyle w:val="TOC5"/>
        <w:tabs>
          <w:tab w:val="right" w:leader="dot" w:pos="9395"/>
        </w:tabs>
        <w:rPr>
          <w:rFonts w:asciiTheme="minorHAnsi" w:eastAsiaTheme="minorEastAsia" w:hAnsiTheme="minorHAnsi"/>
          <w:noProof/>
          <w:sz w:val="22"/>
        </w:rPr>
      </w:pPr>
      <w:hyperlink w:anchor="_Toc42507343" w:history="1">
        <w:r w:rsidR="00661730" w:rsidRPr="0030536B">
          <w:rPr>
            <w:rStyle w:val="Hyperlink"/>
            <w:noProof/>
          </w:rPr>
          <w:t>3.1.4.3.1. Luồng quy trình</w:t>
        </w:r>
        <w:r w:rsidR="00661730">
          <w:rPr>
            <w:noProof/>
            <w:webHidden/>
          </w:rPr>
          <w:tab/>
        </w:r>
        <w:r w:rsidR="00661730">
          <w:rPr>
            <w:noProof/>
            <w:webHidden/>
          </w:rPr>
          <w:fldChar w:fldCharType="begin"/>
        </w:r>
        <w:r w:rsidR="00661730">
          <w:rPr>
            <w:noProof/>
            <w:webHidden/>
          </w:rPr>
          <w:instrText xml:space="preserve"> PAGEREF _Toc42507343 \h </w:instrText>
        </w:r>
        <w:r w:rsidR="00661730">
          <w:rPr>
            <w:noProof/>
            <w:webHidden/>
          </w:rPr>
        </w:r>
        <w:r w:rsidR="00661730">
          <w:rPr>
            <w:noProof/>
            <w:webHidden/>
          </w:rPr>
          <w:fldChar w:fldCharType="separate"/>
        </w:r>
        <w:r w:rsidR="00661730">
          <w:rPr>
            <w:noProof/>
            <w:webHidden/>
          </w:rPr>
          <w:t>22</w:t>
        </w:r>
        <w:r w:rsidR="00661730">
          <w:rPr>
            <w:noProof/>
            <w:webHidden/>
          </w:rPr>
          <w:fldChar w:fldCharType="end"/>
        </w:r>
      </w:hyperlink>
    </w:p>
    <w:p w14:paraId="147DDF60" w14:textId="2210B769" w:rsidR="00661730" w:rsidRDefault="00A90B83">
      <w:pPr>
        <w:pStyle w:val="TOC5"/>
        <w:tabs>
          <w:tab w:val="right" w:leader="dot" w:pos="9395"/>
        </w:tabs>
        <w:rPr>
          <w:rFonts w:asciiTheme="minorHAnsi" w:eastAsiaTheme="minorEastAsia" w:hAnsiTheme="minorHAnsi"/>
          <w:noProof/>
          <w:sz w:val="22"/>
        </w:rPr>
      </w:pPr>
      <w:hyperlink w:anchor="_Toc42507344" w:history="1">
        <w:r w:rsidR="00661730" w:rsidRPr="0030536B">
          <w:rPr>
            <w:rStyle w:val="Hyperlink"/>
            <w:noProof/>
          </w:rPr>
          <w:t>3.1.4.3.2. Đặc tả chi tiết</w:t>
        </w:r>
        <w:r w:rsidR="00661730">
          <w:rPr>
            <w:noProof/>
            <w:webHidden/>
          </w:rPr>
          <w:tab/>
        </w:r>
        <w:r w:rsidR="00661730">
          <w:rPr>
            <w:noProof/>
            <w:webHidden/>
          </w:rPr>
          <w:fldChar w:fldCharType="begin"/>
        </w:r>
        <w:r w:rsidR="00661730">
          <w:rPr>
            <w:noProof/>
            <w:webHidden/>
          </w:rPr>
          <w:instrText xml:space="preserve"> PAGEREF _Toc42507344 \h </w:instrText>
        </w:r>
        <w:r w:rsidR="00661730">
          <w:rPr>
            <w:noProof/>
            <w:webHidden/>
          </w:rPr>
        </w:r>
        <w:r w:rsidR="00661730">
          <w:rPr>
            <w:noProof/>
            <w:webHidden/>
          </w:rPr>
          <w:fldChar w:fldCharType="separate"/>
        </w:r>
        <w:r w:rsidR="00661730">
          <w:rPr>
            <w:noProof/>
            <w:webHidden/>
          </w:rPr>
          <w:t>23</w:t>
        </w:r>
        <w:r w:rsidR="00661730">
          <w:rPr>
            <w:noProof/>
            <w:webHidden/>
          </w:rPr>
          <w:fldChar w:fldCharType="end"/>
        </w:r>
      </w:hyperlink>
    </w:p>
    <w:p w14:paraId="3BEF32AD" w14:textId="192EC47E" w:rsidR="00661730" w:rsidRDefault="00A90B83">
      <w:pPr>
        <w:pStyle w:val="TOC4"/>
        <w:tabs>
          <w:tab w:val="right" w:leader="dot" w:pos="9395"/>
        </w:tabs>
        <w:rPr>
          <w:rFonts w:asciiTheme="minorHAnsi" w:eastAsiaTheme="minorEastAsia" w:hAnsiTheme="minorHAnsi"/>
          <w:noProof/>
          <w:sz w:val="22"/>
        </w:rPr>
      </w:pPr>
      <w:hyperlink w:anchor="_Toc42507345" w:history="1">
        <w:r w:rsidR="00661730" w:rsidRPr="0030536B">
          <w:rPr>
            <w:rStyle w:val="Hyperlink"/>
            <w:noProof/>
          </w:rPr>
          <w:t>3.1.4.4. Quy trình đổi mật khẩu</w:t>
        </w:r>
        <w:r w:rsidR="00661730">
          <w:rPr>
            <w:noProof/>
            <w:webHidden/>
          </w:rPr>
          <w:tab/>
        </w:r>
        <w:r w:rsidR="00661730">
          <w:rPr>
            <w:noProof/>
            <w:webHidden/>
          </w:rPr>
          <w:fldChar w:fldCharType="begin"/>
        </w:r>
        <w:r w:rsidR="00661730">
          <w:rPr>
            <w:noProof/>
            <w:webHidden/>
          </w:rPr>
          <w:instrText xml:space="preserve"> PAGEREF _Toc42507345 \h </w:instrText>
        </w:r>
        <w:r w:rsidR="00661730">
          <w:rPr>
            <w:noProof/>
            <w:webHidden/>
          </w:rPr>
        </w:r>
        <w:r w:rsidR="00661730">
          <w:rPr>
            <w:noProof/>
            <w:webHidden/>
          </w:rPr>
          <w:fldChar w:fldCharType="separate"/>
        </w:r>
        <w:r w:rsidR="00661730">
          <w:rPr>
            <w:noProof/>
            <w:webHidden/>
          </w:rPr>
          <w:t>24</w:t>
        </w:r>
        <w:r w:rsidR="00661730">
          <w:rPr>
            <w:noProof/>
            <w:webHidden/>
          </w:rPr>
          <w:fldChar w:fldCharType="end"/>
        </w:r>
      </w:hyperlink>
    </w:p>
    <w:p w14:paraId="6277F7A7" w14:textId="38ECA677" w:rsidR="00661730" w:rsidRDefault="00A90B83">
      <w:pPr>
        <w:pStyle w:val="TOC5"/>
        <w:tabs>
          <w:tab w:val="right" w:leader="dot" w:pos="9395"/>
        </w:tabs>
        <w:rPr>
          <w:rFonts w:asciiTheme="minorHAnsi" w:eastAsiaTheme="minorEastAsia" w:hAnsiTheme="minorHAnsi"/>
          <w:noProof/>
          <w:sz w:val="22"/>
        </w:rPr>
      </w:pPr>
      <w:hyperlink w:anchor="_Toc42507346" w:history="1">
        <w:r w:rsidR="00661730" w:rsidRPr="0030536B">
          <w:rPr>
            <w:rStyle w:val="Hyperlink"/>
            <w:noProof/>
          </w:rPr>
          <w:t>3.1.4.4.1. Luồng quy trình</w:t>
        </w:r>
        <w:r w:rsidR="00661730">
          <w:rPr>
            <w:noProof/>
            <w:webHidden/>
          </w:rPr>
          <w:tab/>
        </w:r>
        <w:r w:rsidR="00661730">
          <w:rPr>
            <w:noProof/>
            <w:webHidden/>
          </w:rPr>
          <w:fldChar w:fldCharType="begin"/>
        </w:r>
        <w:r w:rsidR="00661730">
          <w:rPr>
            <w:noProof/>
            <w:webHidden/>
          </w:rPr>
          <w:instrText xml:space="preserve"> PAGEREF _Toc42507346 \h </w:instrText>
        </w:r>
        <w:r w:rsidR="00661730">
          <w:rPr>
            <w:noProof/>
            <w:webHidden/>
          </w:rPr>
        </w:r>
        <w:r w:rsidR="00661730">
          <w:rPr>
            <w:noProof/>
            <w:webHidden/>
          </w:rPr>
          <w:fldChar w:fldCharType="separate"/>
        </w:r>
        <w:r w:rsidR="00661730">
          <w:rPr>
            <w:noProof/>
            <w:webHidden/>
          </w:rPr>
          <w:t>24</w:t>
        </w:r>
        <w:r w:rsidR="00661730">
          <w:rPr>
            <w:noProof/>
            <w:webHidden/>
          </w:rPr>
          <w:fldChar w:fldCharType="end"/>
        </w:r>
      </w:hyperlink>
    </w:p>
    <w:p w14:paraId="2F64B595" w14:textId="16C1A289" w:rsidR="00661730" w:rsidRDefault="00A90B83">
      <w:pPr>
        <w:pStyle w:val="TOC5"/>
        <w:tabs>
          <w:tab w:val="right" w:leader="dot" w:pos="9395"/>
        </w:tabs>
        <w:rPr>
          <w:rFonts w:asciiTheme="minorHAnsi" w:eastAsiaTheme="minorEastAsia" w:hAnsiTheme="minorHAnsi"/>
          <w:noProof/>
          <w:sz w:val="22"/>
        </w:rPr>
      </w:pPr>
      <w:hyperlink w:anchor="_Toc42507347" w:history="1">
        <w:r w:rsidR="00661730" w:rsidRPr="0030536B">
          <w:rPr>
            <w:rStyle w:val="Hyperlink"/>
            <w:noProof/>
          </w:rPr>
          <w:t>3.1.4.4.2. Đặc tả chi tiết</w:t>
        </w:r>
        <w:r w:rsidR="00661730">
          <w:rPr>
            <w:noProof/>
            <w:webHidden/>
          </w:rPr>
          <w:tab/>
        </w:r>
        <w:r w:rsidR="00661730">
          <w:rPr>
            <w:noProof/>
            <w:webHidden/>
          </w:rPr>
          <w:fldChar w:fldCharType="begin"/>
        </w:r>
        <w:r w:rsidR="00661730">
          <w:rPr>
            <w:noProof/>
            <w:webHidden/>
          </w:rPr>
          <w:instrText xml:space="preserve"> PAGEREF _Toc42507347 \h </w:instrText>
        </w:r>
        <w:r w:rsidR="00661730">
          <w:rPr>
            <w:noProof/>
            <w:webHidden/>
          </w:rPr>
        </w:r>
        <w:r w:rsidR="00661730">
          <w:rPr>
            <w:noProof/>
            <w:webHidden/>
          </w:rPr>
          <w:fldChar w:fldCharType="separate"/>
        </w:r>
        <w:r w:rsidR="00661730">
          <w:rPr>
            <w:noProof/>
            <w:webHidden/>
          </w:rPr>
          <w:t>25</w:t>
        </w:r>
        <w:r w:rsidR="00661730">
          <w:rPr>
            <w:noProof/>
            <w:webHidden/>
          </w:rPr>
          <w:fldChar w:fldCharType="end"/>
        </w:r>
      </w:hyperlink>
    </w:p>
    <w:p w14:paraId="4596EEE5" w14:textId="6B7882FD" w:rsidR="00661730" w:rsidRDefault="00A90B83">
      <w:pPr>
        <w:pStyle w:val="TOC4"/>
        <w:tabs>
          <w:tab w:val="right" w:leader="dot" w:pos="9395"/>
        </w:tabs>
        <w:rPr>
          <w:rFonts w:asciiTheme="minorHAnsi" w:eastAsiaTheme="minorEastAsia" w:hAnsiTheme="minorHAnsi"/>
          <w:noProof/>
          <w:sz w:val="22"/>
        </w:rPr>
      </w:pPr>
      <w:hyperlink w:anchor="_Toc42507348" w:history="1">
        <w:r w:rsidR="00661730" w:rsidRPr="0030536B">
          <w:rPr>
            <w:rStyle w:val="Hyperlink"/>
            <w:noProof/>
          </w:rPr>
          <w:t>3.1.4.5. Quy trình thực hiện điểm danh</w:t>
        </w:r>
        <w:r w:rsidR="00661730">
          <w:rPr>
            <w:noProof/>
            <w:webHidden/>
          </w:rPr>
          <w:tab/>
        </w:r>
        <w:r w:rsidR="00661730">
          <w:rPr>
            <w:noProof/>
            <w:webHidden/>
          </w:rPr>
          <w:fldChar w:fldCharType="begin"/>
        </w:r>
        <w:r w:rsidR="00661730">
          <w:rPr>
            <w:noProof/>
            <w:webHidden/>
          </w:rPr>
          <w:instrText xml:space="preserve"> PAGEREF _Toc42507348 \h </w:instrText>
        </w:r>
        <w:r w:rsidR="00661730">
          <w:rPr>
            <w:noProof/>
            <w:webHidden/>
          </w:rPr>
        </w:r>
        <w:r w:rsidR="00661730">
          <w:rPr>
            <w:noProof/>
            <w:webHidden/>
          </w:rPr>
          <w:fldChar w:fldCharType="separate"/>
        </w:r>
        <w:r w:rsidR="00661730">
          <w:rPr>
            <w:noProof/>
            <w:webHidden/>
          </w:rPr>
          <w:t>26</w:t>
        </w:r>
        <w:r w:rsidR="00661730">
          <w:rPr>
            <w:noProof/>
            <w:webHidden/>
          </w:rPr>
          <w:fldChar w:fldCharType="end"/>
        </w:r>
      </w:hyperlink>
    </w:p>
    <w:p w14:paraId="4A5791E5" w14:textId="0E21F508" w:rsidR="00661730" w:rsidRDefault="00A90B83">
      <w:pPr>
        <w:pStyle w:val="TOC5"/>
        <w:tabs>
          <w:tab w:val="right" w:leader="dot" w:pos="9395"/>
        </w:tabs>
        <w:rPr>
          <w:rFonts w:asciiTheme="minorHAnsi" w:eastAsiaTheme="minorEastAsia" w:hAnsiTheme="minorHAnsi"/>
          <w:noProof/>
          <w:sz w:val="22"/>
        </w:rPr>
      </w:pPr>
      <w:hyperlink w:anchor="_Toc42507349" w:history="1">
        <w:r w:rsidR="00661730" w:rsidRPr="0030536B">
          <w:rPr>
            <w:rStyle w:val="Hyperlink"/>
            <w:noProof/>
          </w:rPr>
          <w:t>3.1.4.5.1. Luồng quy trình</w:t>
        </w:r>
        <w:r w:rsidR="00661730">
          <w:rPr>
            <w:noProof/>
            <w:webHidden/>
          </w:rPr>
          <w:tab/>
        </w:r>
        <w:r w:rsidR="00661730">
          <w:rPr>
            <w:noProof/>
            <w:webHidden/>
          </w:rPr>
          <w:fldChar w:fldCharType="begin"/>
        </w:r>
        <w:r w:rsidR="00661730">
          <w:rPr>
            <w:noProof/>
            <w:webHidden/>
          </w:rPr>
          <w:instrText xml:space="preserve"> PAGEREF _Toc42507349 \h </w:instrText>
        </w:r>
        <w:r w:rsidR="00661730">
          <w:rPr>
            <w:noProof/>
            <w:webHidden/>
          </w:rPr>
        </w:r>
        <w:r w:rsidR="00661730">
          <w:rPr>
            <w:noProof/>
            <w:webHidden/>
          </w:rPr>
          <w:fldChar w:fldCharType="separate"/>
        </w:r>
        <w:r w:rsidR="00661730">
          <w:rPr>
            <w:noProof/>
            <w:webHidden/>
          </w:rPr>
          <w:t>26</w:t>
        </w:r>
        <w:r w:rsidR="00661730">
          <w:rPr>
            <w:noProof/>
            <w:webHidden/>
          </w:rPr>
          <w:fldChar w:fldCharType="end"/>
        </w:r>
      </w:hyperlink>
    </w:p>
    <w:p w14:paraId="1C84DBB4" w14:textId="3DA0973F" w:rsidR="00661730" w:rsidRDefault="00A90B83">
      <w:pPr>
        <w:pStyle w:val="TOC5"/>
        <w:tabs>
          <w:tab w:val="right" w:leader="dot" w:pos="9395"/>
        </w:tabs>
        <w:rPr>
          <w:rFonts w:asciiTheme="minorHAnsi" w:eastAsiaTheme="minorEastAsia" w:hAnsiTheme="minorHAnsi"/>
          <w:noProof/>
          <w:sz w:val="22"/>
        </w:rPr>
      </w:pPr>
      <w:hyperlink w:anchor="_Toc42507350" w:history="1">
        <w:r w:rsidR="00661730" w:rsidRPr="0030536B">
          <w:rPr>
            <w:rStyle w:val="Hyperlink"/>
            <w:noProof/>
          </w:rPr>
          <w:t>3.1.4.5.2. Đặc tả chi tiết</w:t>
        </w:r>
        <w:r w:rsidR="00661730">
          <w:rPr>
            <w:noProof/>
            <w:webHidden/>
          </w:rPr>
          <w:tab/>
        </w:r>
        <w:r w:rsidR="00661730">
          <w:rPr>
            <w:noProof/>
            <w:webHidden/>
          </w:rPr>
          <w:fldChar w:fldCharType="begin"/>
        </w:r>
        <w:r w:rsidR="00661730">
          <w:rPr>
            <w:noProof/>
            <w:webHidden/>
          </w:rPr>
          <w:instrText xml:space="preserve"> PAGEREF _Toc42507350 \h </w:instrText>
        </w:r>
        <w:r w:rsidR="00661730">
          <w:rPr>
            <w:noProof/>
            <w:webHidden/>
          </w:rPr>
        </w:r>
        <w:r w:rsidR="00661730">
          <w:rPr>
            <w:noProof/>
            <w:webHidden/>
          </w:rPr>
          <w:fldChar w:fldCharType="separate"/>
        </w:r>
        <w:r w:rsidR="00661730">
          <w:rPr>
            <w:noProof/>
            <w:webHidden/>
          </w:rPr>
          <w:t>27</w:t>
        </w:r>
        <w:r w:rsidR="00661730">
          <w:rPr>
            <w:noProof/>
            <w:webHidden/>
          </w:rPr>
          <w:fldChar w:fldCharType="end"/>
        </w:r>
      </w:hyperlink>
    </w:p>
    <w:p w14:paraId="2FED563E" w14:textId="7BA662B9" w:rsidR="00661730" w:rsidRDefault="00A90B83">
      <w:pPr>
        <w:pStyle w:val="TOC4"/>
        <w:tabs>
          <w:tab w:val="right" w:leader="dot" w:pos="9395"/>
        </w:tabs>
        <w:rPr>
          <w:rFonts w:asciiTheme="minorHAnsi" w:eastAsiaTheme="minorEastAsia" w:hAnsiTheme="minorHAnsi"/>
          <w:noProof/>
          <w:sz w:val="22"/>
        </w:rPr>
      </w:pPr>
      <w:hyperlink w:anchor="_Toc42507351" w:history="1">
        <w:r w:rsidR="00661730" w:rsidRPr="0030536B">
          <w:rPr>
            <w:rStyle w:val="Hyperlink"/>
            <w:noProof/>
          </w:rPr>
          <w:t>3.1.4.6. Quy trình thực hiện quyên góp</w:t>
        </w:r>
        <w:r w:rsidR="00661730">
          <w:rPr>
            <w:noProof/>
            <w:webHidden/>
          </w:rPr>
          <w:tab/>
        </w:r>
        <w:r w:rsidR="00661730">
          <w:rPr>
            <w:noProof/>
            <w:webHidden/>
          </w:rPr>
          <w:fldChar w:fldCharType="begin"/>
        </w:r>
        <w:r w:rsidR="00661730">
          <w:rPr>
            <w:noProof/>
            <w:webHidden/>
          </w:rPr>
          <w:instrText xml:space="preserve"> PAGEREF _Toc42507351 \h </w:instrText>
        </w:r>
        <w:r w:rsidR="00661730">
          <w:rPr>
            <w:noProof/>
            <w:webHidden/>
          </w:rPr>
        </w:r>
        <w:r w:rsidR="00661730">
          <w:rPr>
            <w:noProof/>
            <w:webHidden/>
          </w:rPr>
          <w:fldChar w:fldCharType="separate"/>
        </w:r>
        <w:r w:rsidR="00661730">
          <w:rPr>
            <w:noProof/>
            <w:webHidden/>
          </w:rPr>
          <w:t>28</w:t>
        </w:r>
        <w:r w:rsidR="00661730">
          <w:rPr>
            <w:noProof/>
            <w:webHidden/>
          </w:rPr>
          <w:fldChar w:fldCharType="end"/>
        </w:r>
      </w:hyperlink>
    </w:p>
    <w:p w14:paraId="3F1257CC" w14:textId="1BD72F49" w:rsidR="00661730" w:rsidRDefault="00A90B83">
      <w:pPr>
        <w:pStyle w:val="TOC5"/>
        <w:tabs>
          <w:tab w:val="right" w:leader="dot" w:pos="9395"/>
        </w:tabs>
        <w:rPr>
          <w:rFonts w:asciiTheme="minorHAnsi" w:eastAsiaTheme="minorEastAsia" w:hAnsiTheme="minorHAnsi"/>
          <w:noProof/>
          <w:sz w:val="22"/>
        </w:rPr>
      </w:pPr>
      <w:hyperlink w:anchor="_Toc42507352" w:history="1">
        <w:r w:rsidR="00661730" w:rsidRPr="0030536B">
          <w:rPr>
            <w:rStyle w:val="Hyperlink"/>
            <w:noProof/>
          </w:rPr>
          <w:t>3.1.4.6.1. Luồng quy trình</w:t>
        </w:r>
        <w:r w:rsidR="00661730">
          <w:rPr>
            <w:noProof/>
            <w:webHidden/>
          </w:rPr>
          <w:tab/>
        </w:r>
        <w:r w:rsidR="00661730">
          <w:rPr>
            <w:noProof/>
            <w:webHidden/>
          </w:rPr>
          <w:fldChar w:fldCharType="begin"/>
        </w:r>
        <w:r w:rsidR="00661730">
          <w:rPr>
            <w:noProof/>
            <w:webHidden/>
          </w:rPr>
          <w:instrText xml:space="preserve"> PAGEREF _Toc42507352 \h </w:instrText>
        </w:r>
        <w:r w:rsidR="00661730">
          <w:rPr>
            <w:noProof/>
            <w:webHidden/>
          </w:rPr>
        </w:r>
        <w:r w:rsidR="00661730">
          <w:rPr>
            <w:noProof/>
            <w:webHidden/>
          </w:rPr>
          <w:fldChar w:fldCharType="separate"/>
        </w:r>
        <w:r w:rsidR="00661730">
          <w:rPr>
            <w:noProof/>
            <w:webHidden/>
          </w:rPr>
          <w:t>28</w:t>
        </w:r>
        <w:r w:rsidR="00661730">
          <w:rPr>
            <w:noProof/>
            <w:webHidden/>
          </w:rPr>
          <w:fldChar w:fldCharType="end"/>
        </w:r>
      </w:hyperlink>
    </w:p>
    <w:p w14:paraId="3DBF0DB1" w14:textId="7F6D0595" w:rsidR="00661730" w:rsidRDefault="00A90B83">
      <w:pPr>
        <w:pStyle w:val="TOC5"/>
        <w:tabs>
          <w:tab w:val="right" w:leader="dot" w:pos="9395"/>
        </w:tabs>
        <w:rPr>
          <w:rFonts w:asciiTheme="minorHAnsi" w:eastAsiaTheme="minorEastAsia" w:hAnsiTheme="minorHAnsi"/>
          <w:noProof/>
          <w:sz w:val="22"/>
        </w:rPr>
      </w:pPr>
      <w:hyperlink w:anchor="_Toc42507353" w:history="1">
        <w:r w:rsidR="00661730" w:rsidRPr="0030536B">
          <w:rPr>
            <w:rStyle w:val="Hyperlink"/>
            <w:noProof/>
          </w:rPr>
          <w:t>3.1.4.6.2. Đặc tả chi tiết</w:t>
        </w:r>
        <w:r w:rsidR="00661730">
          <w:rPr>
            <w:noProof/>
            <w:webHidden/>
          </w:rPr>
          <w:tab/>
        </w:r>
        <w:r w:rsidR="00661730">
          <w:rPr>
            <w:noProof/>
            <w:webHidden/>
          </w:rPr>
          <w:fldChar w:fldCharType="begin"/>
        </w:r>
        <w:r w:rsidR="00661730">
          <w:rPr>
            <w:noProof/>
            <w:webHidden/>
          </w:rPr>
          <w:instrText xml:space="preserve"> PAGEREF _Toc42507353 \h </w:instrText>
        </w:r>
        <w:r w:rsidR="00661730">
          <w:rPr>
            <w:noProof/>
            <w:webHidden/>
          </w:rPr>
        </w:r>
        <w:r w:rsidR="00661730">
          <w:rPr>
            <w:noProof/>
            <w:webHidden/>
          </w:rPr>
          <w:fldChar w:fldCharType="separate"/>
        </w:r>
        <w:r w:rsidR="00661730">
          <w:rPr>
            <w:noProof/>
            <w:webHidden/>
          </w:rPr>
          <w:t>29</w:t>
        </w:r>
        <w:r w:rsidR="00661730">
          <w:rPr>
            <w:noProof/>
            <w:webHidden/>
          </w:rPr>
          <w:fldChar w:fldCharType="end"/>
        </w:r>
      </w:hyperlink>
    </w:p>
    <w:p w14:paraId="657D1E4F" w14:textId="24848531" w:rsidR="00661730" w:rsidRDefault="00A90B83">
      <w:pPr>
        <w:pStyle w:val="TOC2"/>
        <w:tabs>
          <w:tab w:val="right" w:leader="dot" w:pos="9395"/>
        </w:tabs>
        <w:rPr>
          <w:rFonts w:asciiTheme="minorHAnsi" w:eastAsiaTheme="minorEastAsia" w:hAnsiTheme="minorHAnsi"/>
          <w:b/>
          <w:noProof/>
          <w:sz w:val="22"/>
        </w:rPr>
      </w:pPr>
      <w:hyperlink w:anchor="_Toc42507354" w:history="1">
        <w:r w:rsidR="00661730" w:rsidRPr="0030536B">
          <w:rPr>
            <w:rStyle w:val="Hyperlink"/>
            <w:noProof/>
          </w:rPr>
          <w:t>3.2. Thiết kế hệ thống</w:t>
        </w:r>
        <w:r w:rsidR="00661730">
          <w:rPr>
            <w:noProof/>
            <w:webHidden/>
          </w:rPr>
          <w:tab/>
        </w:r>
        <w:r w:rsidR="00661730">
          <w:rPr>
            <w:noProof/>
            <w:webHidden/>
          </w:rPr>
          <w:fldChar w:fldCharType="begin"/>
        </w:r>
        <w:r w:rsidR="00661730">
          <w:rPr>
            <w:noProof/>
            <w:webHidden/>
          </w:rPr>
          <w:instrText xml:space="preserve"> PAGEREF _Toc42507354 \h </w:instrText>
        </w:r>
        <w:r w:rsidR="00661730">
          <w:rPr>
            <w:noProof/>
            <w:webHidden/>
          </w:rPr>
        </w:r>
        <w:r w:rsidR="00661730">
          <w:rPr>
            <w:noProof/>
            <w:webHidden/>
          </w:rPr>
          <w:fldChar w:fldCharType="separate"/>
        </w:r>
        <w:r w:rsidR="00661730">
          <w:rPr>
            <w:noProof/>
            <w:webHidden/>
          </w:rPr>
          <w:t>30</w:t>
        </w:r>
        <w:r w:rsidR="00661730">
          <w:rPr>
            <w:noProof/>
            <w:webHidden/>
          </w:rPr>
          <w:fldChar w:fldCharType="end"/>
        </w:r>
      </w:hyperlink>
    </w:p>
    <w:p w14:paraId="0C00A2D4" w14:textId="233CC0BF" w:rsidR="00661730" w:rsidRDefault="00A90B83">
      <w:pPr>
        <w:pStyle w:val="TOC1"/>
        <w:tabs>
          <w:tab w:val="right" w:leader="dot" w:pos="9395"/>
        </w:tabs>
        <w:rPr>
          <w:rFonts w:asciiTheme="minorHAnsi" w:eastAsiaTheme="minorEastAsia" w:hAnsiTheme="minorHAnsi"/>
          <w:b w:val="0"/>
          <w:noProof/>
          <w:sz w:val="22"/>
        </w:rPr>
      </w:pPr>
      <w:hyperlink w:anchor="_Toc42507355" w:history="1">
        <w:r w:rsidR="00661730" w:rsidRPr="0030536B">
          <w:rPr>
            <w:rStyle w:val="Hyperlink"/>
            <w:noProof/>
          </w:rPr>
          <w:t>CHƯƠNG 4: XÂY DỰNG HỆ THỐNG</w:t>
        </w:r>
        <w:r w:rsidR="00661730">
          <w:rPr>
            <w:noProof/>
            <w:webHidden/>
          </w:rPr>
          <w:tab/>
        </w:r>
        <w:r w:rsidR="00661730">
          <w:rPr>
            <w:noProof/>
            <w:webHidden/>
          </w:rPr>
          <w:fldChar w:fldCharType="begin"/>
        </w:r>
        <w:r w:rsidR="00661730">
          <w:rPr>
            <w:noProof/>
            <w:webHidden/>
          </w:rPr>
          <w:instrText xml:space="preserve"> PAGEREF _Toc42507355 \h </w:instrText>
        </w:r>
        <w:r w:rsidR="00661730">
          <w:rPr>
            <w:noProof/>
            <w:webHidden/>
          </w:rPr>
        </w:r>
        <w:r w:rsidR="00661730">
          <w:rPr>
            <w:noProof/>
            <w:webHidden/>
          </w:rPr>
          <w:fldChar w:fldCharType="separate"/>
        </w:r>
        <w:r w:rsidR="00661730">
          <w:rPr>
            <w:noProof/>
            <w:webHidden/>
          </w:rPr>
          <w:t>42</w:t>
        </w:r>
        <w:r w:rsidR="00661730">
          <w:rPr>
            <w:noProof/>
            <w:webHidden/>
          </w:rPr>
          <w:fldChar w:fldCharType="end"/>
        </w:r>
      </w:hyperlink>
    </w:p>
    <w:p w14:paraId="0F736899" w14:textId="3C4EB6B1" w:rsidR="00661730" w:rsidRDefault="00A90B83">
      <w:pPr>
        <w:pStyle w:val="TOC2"/>
        <w:tabs>
          <w:tab w:val="right" w:leader="dot" w:pos="9395"/>
        </w:tabs>
        <w:rPr>
          <w:rFonts w:asciiTheme="minorHAnsi" w:eastAsiaTheme="minorEastAsia" w:hAnsiTheme="minorHAnsi"/>
          <w:b/>
          <w:noProof/>
          <w:sz w:val="22"/>
        </w:rPr>
      </w:pPr>
      <w:hyperlink w:anchor="_Toc42507356" w:history="1">
        <w:r w:rsidR="00661730" w:rsidRPr="0030536B">
          <w:rPr>
            <w:rStyle w:val="Hyperlink"/>
            <w:noProof/>
          </w:rPr>
          <w:t>4.1. Môi trường ứng dụng hệ thống</w:t>
        </w:r>
        <w:r w:rsidR="00661730">
          <w:rPr>
            <w:noProof/>
            <w:webHidden/>
          </w:rPr>
          <w:tab/>
        </w:r>
        <w:r w:rsidR="00661730">
          <w:rPr>
            <w:noProof/>
            <w:webHidden/>
          </w:rPr>
          <w:fldChar w:fldCharType="begin"/>
        </w:r>
        <w:r w:rsidR="00661730">
          <w:rPr>
            <w:noProof/>
            <w:webHidden/>
          </w:rPr>
          <w:instrText xml:space="preserve"> PAGEREF _Toc42507356 \h </w:instrText>
        </w:r>
        <w:r w:rsidR="00661730">
          <w:rPr>
            <w:noProof/>
            <w:webHidden/>
          </w:rPr>
        </w:r>
        <w:r w:rsidR="00661730">
          <w:rPr>
            <w:noProof/>
            <w:webHidden/>
          </w:rPr>
          <w:fldChar w:fldCharType="separate"/>
        </w:r>
        <w:r w:rsidR="00661730">
          <w:rPr>
            <w:noProof/>
            <w:webHidden/>
          </w:rPr>
          <w:t>42</w:t>
        </w:r>
        <w:r w:rsidR="00661730">
          <w:rPr>
            <w:noProof/>
            <w:webHidden/>
          </w:rPr>
          <w:fldChar w:fldCharType="end"/>
        </w:r>
      </w:hyperlink>
    </w:p>
    <w:p w14:paraId="5980774B" w14:textId="691D2364" w:rsidR="00661730" w:rsidRDefault="00A90B83">
      <w:pPr>
        <w:pStyle w:val="TOC3"/>
        <w:tabs>
          <w:tab w:val="right" w:leader="dot" w:pos="9395"/>
        </w:tabs>
        <w:rPr>
          <w:rFonts w:asciiTheme="minorHAnsi" w:eastAsiaTheme="minorEastAsia" w:hAnsiTheme="minorHAnsi"/>
          <w:noProof/>
          <w:sz w:val="22"/>
        </w:rPr>
      </w:pPr>
      <w:hyperlink w:anchor="_Toc42507357" w:history="1">
        <w:r w:rsidR="00661730" w:rsidRPr="0030536B">
          <w:rPr>
            <w:rStyle w:val="Hyperlink"/>
            <w:noProof/>
          </w:rPr>
          <w:t>4.1.1. Giới thiệu về Đoàn thanh niên – Hội sinh viên Học viện Ngân Hàng</w:t>
        </w:r>
        <w:r w:rsidR="00661730">
          <w:rPr>
            <w:noProof/>
            <w:webHidden/>
          </w:rPr>
          <w:tab/>
        </w:r>
        <w:r w:rsidR="00661730">
          <w:rPr>
            <w:noProof/>
            <w:webHidden/>
          </w:rPr>
          <w:fldChar w:fldCharType="begin"/>
        </w:r>
        <w:r w:rsidR="00661730">
          <w:rPr>
            <w:noProof/>
            <w:webHidden/>
          </w:rPr>
          <w:instrText xml:space="preserve"> PAGEREF _Toc42507357 \h </w:instrText>
        </w:r>
        <w:r w:rsidR="00661730">
          <w:rPr>
            <w:noProof/>
            <w:webHidden/>
          </w:rPr>
        </w:r>
        <w:r w:rsidR="00661730">
          <w:rPr>
            <w:noProof/>
            <w:webHidden/>
          </w:rPr>
          <w:fldChar w:fldCharType="separate"/>
        </w:r>
        <w:r w:rsidR="00661730">
          <w:rPr>
            <w:noProof/>
            <w:webHidden/>
          </w:rPr>
          <w:t>42</w:t>
        </w:r>
        <w:r w:rsidR="00661730">
          <w:rPr>
            <w:noProof/>
            <w:webHidden/>
          </w:rPr>
          <w:fldChar w:fldCharType="end"/>
        </w:r>
      </w:hyperlink>
    </w:p>
    <w:p w14:paraId="306D5D8D" w14:textId="2063467B" w:rsidR="00661730" w:rsidRDefault="00A90B83">
      <w:pPr>
        <w:pStyle w:val="TOC2"/>
        <w:tabs>
          <w:tab w:val="right" w:leader="dot" w:pos="9395"/>
        </w:tabs>
        <w:rPr>
          <w:rFonts w:asciiTheme="minorHAnsi" w:eastAsiaTheme="minorEastAsia" w:hAnsiTheme="minorHAnsi"/>
          <w:b/>
          <w:noProof/>
          <w:sz w:val="22"/>
        </w:rPr>
      </w:pPr>
      <w:hyperlink w:anchor="_Toc42507358" w:history="1">
        <w:r w:rsidR="00661730" w:rsidRPr="0030536B">
          <w:rPr>
            <w:rStyle w:val="Hyperlink"/>
            <w:noProof/>
          </w:rPr>
          <w:t>4.2. Minh họa hệ thống Ví từ thiện Small Giving</w:t>
        </w:r>
        <w:r w:rsidR="00661730">
          <w:rPr>
            <w:noProof/>
            <w:webHidden/>
          </w:rPr>
          <w:tab/>
        </w:r>
        <w:r w:rsidR="00661730">
          <w:rPr>
            <w:noProof/>
            <w:webHidden/>
          </w:rPr>
          <w:fldChar w:fldCharType="begin"/>
        </w:r>
        <w:r w:rsidR="00661730">
          <w:rPr>
            <w:noProof/>
            <w:webHidden/>
          </w:rPr>
          <w:instrText xml:space="preserve"> PAGEREF _Toc42507358 \h </w:instrText>
        </w:r>
        <w:r w:rsidR="00661730">
          <w:rPr>
            <w:noProof/>
            <w:webHidden/>
          </w:rPr>
        </w:r>
        <w:r w:rsidR="00661730">
          <w:rPr>
            <w:noProof/>
            <w:webHidden/>
          </w:rPr>
          <w:fldChar w:fldCharType="separate"/>
        </w:r>
        <w:r w:rsidR="00661730">
          <w:rPr>
            <w:noProof/>
            <w:webHidden/>
          </w:rPr>
          <w:t>42</w:t>
        </w:r>
        <w:r w:rsidR="00661730">
          <w:rPr>
            <w:noProof/>
            <w:webHidden/>
          </w:rPr>
          <w:fldChar w:fldCharType="end"/>
        </w:r>
      </w:hyperlink>
    </w:p>
    <w:p w14:paraId="6EAAB3E0" w14:textId="1FB8E69A" w:rsidR="00661730" w:rsidRDefault="00A90B83">
      <w:pPr>
        <w:pStyle w:val="TOC3"/>
        <w:tabs>
          <w:tab w:val="right" w:leader="dot" w:pos="9395"/>
        </w:tabs>
        <w:rPr>
          <w:rFonts w:asciiTheme="minorHAnsi" w:eastAsiaTheme="minorEastAsia" w:hAnsiTheme="minorHAnsi"/>
          <w:noProof/>
          <w:sz w:val="22"/>
        </w:rPr>
      </w:pPr>
      <w:hyperlink w:anchor="_Toc42507359" w:history="1">
        <w:r w:rsidR="00661730" w:rsidRPr="0030536B">
          <w:rPr>
            <w:rStyle w:val="Hyperlink"/>
            <w:noProof/>
          </w:rPr>
          <w:t>4.2.1. Minh họa quy trình đăng nhập/đăng ký/quên mật khẩu</w:t>
        </w:r>
        <w:r w:rsidR="00661730">
          <w:rPr>
            <w:noProof/>
            <w:webHidden/>
          </w:rPr>
          <w:tab/>
        </w:r>
        <w:r w:rsidR="00661730">
          <w:rPr>
            <w:noProof/>
            <w:webHidden/>
          </w:rPr>
          <w:fldChar w:fldCharType="begin"/>
        </w:r>
        <w:r w:rsidR="00661730">
          <w:rPr>
            <w:noProof/>
            <w:webHidden/>
          </w:rPr>
          <w:instrText xml:space="preserve"> PAGEREF _Toc42507359 \h </w:instrText>
        </w:r>
        <w:r w:rsidR="00661730">
          <w:rPr>
            <w:noProof/>
            <w:webHidden/>
          </w:rPr>
        </w:r>
        <w:r w:rsidR="00661730">
          <w:rPr>
            <w:noProof/>
            <w:webHidden/>
          </w:rPr>
          <w:fldChar w:fldCharType="separate"/>
        </w:r>
        <w:r w:rsidR="00661730">
          <w:rPr>
            <w:noProof/>
            <w:webHidden/>
          </w:rPr>
          <w:t>42</w:t>
        </w:r>
        <w:r w:rsidR="00661730">
          <w:rPr>
            <w:noProof/>
            <w:webHidden/>
          </w:rPr>
          <w:fldChar w:fldCharType="end"/>
        </w:r>
      </w:hyperlink>
    </w:p>
    <w:p w14:paraId="25C3876C" w14:textId="10714F83" w:rsidR="00661730" w:rsidRDefault="00A90B83">
      <w:pPr>
        <w:pStyle w:val="TOC3"/>
        <w:tabs>
          <w:tab w:val="right" w:leader="dot" w:pos="9395"/>
        </w:tabs>
        <w:rPr>
          <w:rFonts w:asciiTheme="minorHAnsi" w:eastAsiaTheme="minorEastAsia" w:hAnsiTheme="minorHAnsi"/>
          <w:noProof/>
          <w:sz w:val="22"/>
        </w:rPr>
      </w:pPr>
      <w:hyperlink w:anchor="_Toc42507360" w:history="1">
        <w:r w:rsidR="00661730" w:rsidRPr="0030536B">
          <w:rPr>
            <w:rStyle w:val="Hyperlink"/>
            <w:noProof/>
          </w:rPr>
          <w:t>4.2.2. Minh họa quy trình góp ý</w:t>
        </w:r>
        <w:r w:rsidR="00661730">
          <w:rPr>
            <w:noProof/>
            <w:webHidden/>
          </w:rPr>
          <w:tab/>
        </w:r>
        <w:r w:rsidR="00661730">
          <w:rPr>
            <w:noProof/>
            <w:webHidden/>
          </w:rPr>
          <w:fldChar w:fldCharType="begin"/>
        </w:r>
        <w:r w:rsidR="00661730">
          <w:rPr>
            <w:noProof/>
            <w:webHidden/>
          </w:rPr>
          <w:instrText xml:space="preserve"> PAGEREF _Toc42507360 \h </w:instrText>
        </w:r>
        <w:r w:rsidR="00661730">
          <w:rPr>
            <w:noProof/>
            <w:webHidden/>
          </w:rPr>
        </w:r>
        <w:r w:rsidR="00661730">
          <w:rPr>
            <w:noProof/>
            <w:webHidden/>
          </w:rPr>
          <w:fldChar w:fldCharType="separate"/>
        </w:r>
        <w:r w:rsidR="00661730">
          <w:rPr>
            <w:noProof/>
            <w:webHidden/>
          </w:rPr>
          <w:t>45</w:t>
        </w:r>
        <w:r w:rsidR="00661730">
          <w:rPr>
            <w:noProof/>
            <w:webHidden/>
          </w:rPr>
          <w:fldChar w:fldCharType="end"/>
        </w:r>
      </w:hyperlink>
    </w:p>
    <w:p w14:paraId="592EF534" w14:textId="3A5EA2FA" w:rsidR="00661730" w:rsidRDefault="00A90B83">
      <w:pPr>
        <w:pStyle w:val="TOC3"/>
        <w:tabs>
          <w:tab w:val="right" w:leader="dot" w:pos="9395"/>
        </w:tabs>
        <w:rPr>
          <w:rFonts w:asciiTheme="minorHAnsi" w:eastAsiaTheme="minorEastAsia" w:hAnsiTheme="minorHAnsi"/>
          <w:noProof/>
          <w:sz w:val="22"/>
        </w:rPr>
      </w:pPr>
      <w:hyperlink w:anchor="_Toc42507361" w:history="1">
        <w:r w:rsidR="00661730" w:rsidRPr="0030536B">
          <w:rPr>
            <w:rStyle w:val="Hyperlink"/>
            <w:noProof/>
          </w:rPr>
          <w:t>4.2.3. Minh họa quy trình chỉnh sửa thông tin/thay đổi mật khẩu</w:t>
        </w:r>
        <w:r w:rsidR="00661730">
          <w:rPr>
            <w:noProof/>
            <w:webHidden/>
          </w:rPr>
          <w:tab/>
        </w:r>
        <w:r w:rsidR="00661730">
          <w:rPr>
            <w:noProof/>
            <w:webHidden/>
          </w:rPr>
          <w:fldChar w:fldCharType="begin"/>
        </w:r>
        <w:r w:rsidR="00661730">
          <w:rPr>
            <w:noProof/>
            <w:webHidden/>
          </w:rPr>
          <w:instrText xml:space="preserve"> PAGEREF _Toc42507361 \h </w:instrText>
        </w:r>
        <w:r w:rsidR="00661730">
          <w:rPr>
            <w:noProof/>
            <w:webHidden/>
          </w:rPr>
        </w:r>
        <w:r w:rsidR="00661730">
          <w:rPr>
            <w:noProof/>
            <w:webHidden/>
          </w:rPr>
          <w:fldChar w:fldCharType="separate"/>
        </w:r>
        <w:r w:rsidR="00661730">
          <w:rPr>
            <w:noProof/>
            <w:webHidden/>
          </w:rPr>
          <w:t>46</w:t>
        </w:r>
        <w:r w:rsidR="00661730">
          <w:rPr>
            <w:noProof/>
            <w:webHidden/>
          </w:rPr>
          <w:fldChar w:fldCharType="end"/>
        </w:r>
      </w:hyperlink>
    </w:p>
    <w:p w14:paraId="7981A3DA" w14:textId="5EFD8F98" w:rsidR="00661730" w:rsidRDefault="00A90B83">
      <w:pPr>
        <w:pStyle w:val="TOC2"/>
        <w:tabs>
          <w:tab w:val="right" w:leader="dot" w:pos="9395"/>
        </w:tabs>
        <w:rPr>
          <w:rFonts w:asciiTheme="minorHAnsi" w:eastAsiaTheme="minorEastAsia" w:hAnsiTheme="minorHAnsi"/>
          <w:b/>
          <w:noProof/>
          <w:sz w:val="22"/>
        </w:rPr>
      </w:pPr>
      <w:hyperlink w:anchor="_Toc42507362" w:history="1">
        <w:r w:rsidR="00661730" w:rsidRPr="0030536B">
          <w:rPr>
            <w:rStyle w:val="Hyperlink"/>
            <w:noProof/>
          </w:rPr>
          <w:t>4.2.4. Minh họa quy trình quyên góp</w:t>
        </w:r>
        <w:r w:rsidR="00661730">
          <w:rPr>
            <w:noProof/>
            <w:webHidden/>
          </w:rPr>
          <w:tab/>
        </w:r>
        <w:r w:rsidR="00661730">
          <w:rPr>
            <w:noProof/>
            <w:webHidden/>
          </w:rPr>
          <w:fldChar w:fldCharType="begin"/>
        </w:r>
        <w:r w:rsidR="00661730">
          <w:rPr>
            <w:noProof/>
            <w:webHidden/>
          </w:rPr>
          <w:instrText xml:space="preserve"> PAGEREF _Toc42507362 \h </w:instrText>
        </w:r>
        <w:r w:rsidR="00661730">
          <w:rPr>
            <w:noProof/>
            <w:webHidden/>
          </w:rPr>
        </w:r>
        <w:r w:rsidR="00661730">
          <w:rPr>
            <w:noProof/>
            <w:webHidden/>
          </w:rPr>
          <w:fldChar w:fldCharType="separate"/>
        </w:r>
        <w:r w:rsidR="00661730">
          <w:rPr>
            <w:noProof/>
            <w:webHidden/>
          </w:rPr>
          <w:t>48</w:t>
        </w:r>
        <w:r w:rsidR="00661730">
          <w:rPr>
            <w:noProof/>
            <w:webHidden/>
          </w:rPr>
          <w:fldChar w:fldCharType="end"/>
        </w:r>
      </w:hyperlink>
    </w:p>
    <w:p w14:paraId="7D77EBD6" w14:textId="718AA2DD" w:rsidR="00661730" w:rsidRDefault="00A90B83">
      <w:pPr>
        <w:pStyle w:val="TOC1"/>
        <w:tabs>
          <w:tab w:val="right" w:leader="dot" w:pos="9395"/>
        </w:tabs>
        <w:rPr>
          <w:rFonts w:asciiTheme="minorHAnsi" w:eastAsiaTheme="minorEastAsia" w:hAnsiTheme="minorHAnsi"/>
          <w:b w:val="0"/>
          <w:noProof/>
          <w:sz w:val="22"/>
        </w:rPr>
      </w:pPr>
      <w:hyperlink w:anchor="_Toc42507363" w:history="1">
        <w:r w:rsidR="00661730" w:rsidRPr="0030536B">
          <w:rPr>
            <w:rStyle w:val="Hyperlink"/>
            <w:noProof/>
          </w:rPr>
          <w:t>KẾT LUẬN</w:t>
        </w:r>
        <w:r w:rsidR="00661730">
          <w:rPr>
            <w:noProof/>
            <w:webHidden/>
          </w:rPr>
          <w:tab/>
        </w:r>
        <w:r w:rsidR="00661730">
          <w:rPr>
            <w:noProof/>
            <w:webHidden/>
          </w:rPr>
          <w:fldChar w:fldCharType="begin"/>
        </w:r>
        <w:r w:rsidR="00661730">
          <w:rPr>
            <w:noProof/>
            <w:webHidden/>
          </w:rPr>
          <w:instrText xml:space="preserve"> PAGEREF _Toc42507363 \h </w:instrText>
        </w:r>
        <w:r w:rsidR="00661730">
          <w:rPr>
            <w:noProof/>
            <w:webHidden/>
          </w:rPr>
        </w:r>
        <w:r w:rsidR="00661730">
          <w:rPr>
            <w:noProof/>
            <w:webHidden/>
          </w:rPr>
          <w:fldChar w:fldCharType="separate"/>
        </w:r>
        <w:r w:rsidR="00661730">
          <w:rPr>
            <w:noProof/>
            <w:webHidden/>
          </w:rPr>
          <w:t>49</w:t>
        </w:r>
        <w:r w:rsidR="00661730">
          <w:rPr>
            <w:noProof/>
            <w:webHidden/>
          </w:rPr>
          <w:fldChar w:fldCharType="end"/>
        </w:r>
      </w:hyperlink>
    </w:p>
    <w:p w14:paraId="7C9F6481" w14:textId="2863D89B" w:rsidR="00661730" w:rsidRDefault="00A90B83">
      <w:pPr>
        <w:pStyle w:val="TOC1"/>
        <w:tabs>
          <w:tab w:val="right" w:leader="dot" w:pos="9395"/>
        </w:tabs>
        <w:rPr>
          <w:rFonts w:asciiTheme="minorHAnsi" w:eastAsiaTheme="minorEastAsia" w:hAnsiTheme="minorHAnsi"/>
          <w:b w:val="0"/>
          <w:noProof/>
          <w:sz w:val="22"/>
        </w:rPr>
      </w:pPr>
      <w:hyperlink w:anchor="_Toc42507364" w:history="1">
        <w:r w:rsidR="00661730" w:rsidRPr="0030536B">
          <w:rPr>
            <w:rStyle w:val="Hyperlink"/>
            <w:noProof/>
          </w:rPr>
          <w:t>PHỤ LỤC</w:t>
        </w:r>
        <w:r w:rsidR="00661730">
          <w:rPr>
            <w:noProof/>
            <w:webHidden/>
          </w:rPr>
          <w:tab/>
        </w:r>
        <w:r w:rsidR="00661730">
          <w:rPr>
            <w:noProof/>
            <w:webHidden/>
          </w:rPr>
          <w:fldChar w:fldCharType="begin"/>
        </w:r>
        <w:r w:rsidR="00661730">
          <w:rPr>
            <w:noProof/>
            <w:webHidden/>
          </w:rPr>
          <w:instrText xml:space="preserve"> PAGEREF _Toc42507364 \h </w:instrText>
        </w:r>
        <w:r w:rsidR="00661730">
          <w:rPr>
            <w:noProof/>
            <w:webHidden/>
          </w:rPr>
        </w:r>
        <w:r w:rsidR="00661730">
          <w:rPr>
            <w:noProof/>
            <w:webHidden/>
          </w:rPr>
          <w:fldChar w:fldCharType="separate"/>
        </w:r>
        <w:r w:rsidR="00661730">
          <w:rPr>
            <w:noProof/>
            <w:webHidden/>
          </w:rPr>
          <w:t>50</w:t>
        </w:r>
        <w:r w:rsidR="00661730">
          <w:rPr>
            <w:noProof/>
            <w:webHidden/>
          </w:rPr>
          <w:fldChar w:fldCharType="end"/>
        </w:r>
      </w:hyperlink>
    </w:p>
    <w:p w14:paraId="09DF9B22" w14:textId="2F436773" w:rsidR="00661730" w:rsidRDefault="00A90B83">
      <w:pPr>
        <w:pStyle w:val="TOC1"/>
        <w:tabs>
          <w:tab w:val="right" w:leader="dot" w:pos="9395"/>
        </w:tabs>
        <w:rPr>
          <w:rFonts w:asciiTheme="minorHAnsi" w:eastAsiaTheme="minorEastAsia" w:hAnsiTheme="minorHAnsi"/>
          <w:b w:val="0"/>
          <w:noProof/>
          <w:sz w:val="22"/>
        </w:rPr>
      </w:pPr>
      <w:hyperlink w:anchor="_Toc42507365" w:history="1">
        <w:r w:rsidR="00661730" w:rsidRPr="0030536B">
          <w:rPr>
            <w:rStyle w:val="Hyperlink"/>
            <w:noProof/>
          </w:rPr>
          <w:t>TÀI LIỆU THAM KHẢO</w:t>
        </w:r>
        <w:r w:rsidR="00661730">
          <w:rPr>
            <w:noProof/>
            <w:webHidden/>
          </w:rPr>
          <w:tab/>
        </w:r>
        <w:r w:rsidR="00661730">
          <w:rPr>
            <w:noProof/>
            <w:webHidden/>
          </w:rPr>
          <w:fldChar w:fldCharType="begin"/>
        </w:r>
        <w:r w:rsidR="00661730">
          <w:rPr>
            <w:noProof/>
            <w:webHidden/>
          </w:rPr>
          <w:instrText xml:space="preserve"> PAGEREF _Toc42507365 \h </w:instrText>
        </w:r>
        <w:r w:rsidR="00661730">
          <w:rPr>
            <w:noProof/>
            <w:webHidden/>
          </w:rPr>
        </w:r>
        <w:r w:rsidR="00661730">
          <w:rPr>
            <w:noProof/>
            <w:webHidden/>
          </w:rPr>
          <w:fldChar w:fldCharType="separate"/>
        </w:r>
        <w:r w:rsidR="00661730">
          <w:rPr>
            <w:noProof/>
            <w:webHidden/>
          </w:rPr>
          <w:t>51</w:t>
        </w:r>
        <w:r w:rsidR="00661730">
          <w:rPr>
            <w:noProof/>
            <w:webHidden/>
          </w:rPr>
          <w:fldChar w:fldCharType="end"/>
        </w:r>
      </w:hyperlink>
    </w:p>
    <w:p w14:paraId="2E8950EE" w14:textId="624F1AFA" w:rsidR="00477CA4" w:rsidRPr="00824672" w:rsidRDefault="007A055B" w:rsidP="00E1755A">
      <w:pPr>
        <w:rPr>
          <w:lang w:val="vi-VN"/>
        </w:rPr>
      </w:pPr>
      <w:r>
        <w:rPr>
          <w:lang w:val="vi-VN"/>
        </w:rPr>
        <w:fldChar w:fldCharType="end"/>
      </w:r>
    </w:p>
    <w:p w14:paraId="64F275BA" w14:textId="77777777" w:rsidR="00477CA4" w:rsidRPr="00824672" w:rsidRDefault="00477CA4" w:rsidP="00477CA4">
      <w:pPr>
        <w:ind w:left="1418"/>
        <w:rPr>
          <w:lang w:val="vi-VN"/>
        </w:rPr>
      </w:pPr>
    </w:p>
    <w:p w14:paraId="7BD31E02" w14:textId="77777777" w:rsidR="002F4D1E" w:rsidRDefault="002F4D1E" w:rsidP="003A3C21">
      <w:pPr>
        <w:spacing w:after="120"/>
        <w:rPr>
          <w:b/>
          <w:sz w:val="32"/>
          <w:szCs w:val="32"/>
        </w:rPr>
        <w:sectPr w:rsidR="002F4D1E" w:rsidSect="00A3520D">
          <w:pgSz w:w="12240" w:h="15840"/>
          <w:pgMar w:top="1134" w:right="1134" w:bottom="1134" w:left="1701" w:header="720" w:footer="720" w:gutter="0"/>
          <w:cols w:space="720"/>
          <w:docGrid w:linePitch="360"/>
        </w:sectPr>
      </w:pPr>
    </w:p>
    <w:p w14:paraId="10FEB359" w14:textId="129ADC3E" w:rsidR="00F11903" w:rsidRDefault="00D72D7D" w:rsidP="00F11903">
      <w:pPr>
        <w:pStyle w:val="level1"/>
      </w:pPr>
      <w:r>
        <w:lastRenderedPageBreak/>
        <w:t>DANH MỤC CÁC CHỮ VIẾT TẮT</w:t>
      </w:r>
    </w:p>
    <w:tbl>
      <w:tblPr>
        <w:tblStyle w:val="TableGrid0"/>
        <w:tblW w:w="9464" w:type="dxa"/>
        <w:tblInd w:w="0" w:type="dxa"/>
        <w:tblCellMar>
          <w:left w:w="108" w:type="dxa"/>
          <w:right w:w="38" w:type="dxa"/>
        </w:tblCellMar>
        <w:tblLook w:val="04A0" w:firstRow="1" w:lastRow="0" w:firstColumn="1" w:lastColumn="0" w:noHBand="0" w:noVBand="1"/>
      </w:tblPr>
      <w:tblGrid>
        <w:gridCol w:w="817"/>
        <w:gridCol w:w="1701"/>
        <w:gridCol w:w="2835"/>
        <w:gridCol w:w="4111"/>
      </w:tblGrid>
      <w:tr w:rsidR="0015390F" w14:paraId="263ED162" w14:textId="77777777" w:rsidTr="00007632">
        <w:trPr>
          <w:trHeight w:val="574"/>
        </w:trPr>
        <w:tc>
          <w:tcPr>
            <w:tcW w:w="817" w:type="dxa"/>
            <w:tcBorders>
              <w:top w:val="single" w:sz="4" w:space="0" w:color="000000"/>
              <w:left w:val="single" w:sz="4" w:space="0" w:color="000000"/>
              <w:bottom w:val="single" w:sz="4" w:space="0" w:color="000000"/>
              <w:right w:val="single" w:sz="4" w:space="0" w:color="000000"/>
            </w:tcBorders>
            <w:vAlign w:val="center"/>
          </w:tcPr>
          <w:p w14:paraId="02838955" w14:textId="5C583FBC" w:rsidR="0015390F" w:rsidRDefault="0015390F" w:rsidP="0015390F">
            <w:pPr>
              <w:spacing w:line="259" w:lineRule="auto"/>
              <w:jc w:val="center"/>
            </w:pPr>
            <w:r>
              <w:rPr>
                <w:rFonts w:eastAsia="Times New Roman" w:cs="Times New Roman"/>
                <w:b/>
              </w:rPr>
              <w:t>STT</w:t>
            </w:r>
          </w:p>
        </w:tc>
        <w:tc>
          <w:tcPr>
            <w:tcW w:w="1701" w:type="dxa"/>
            <w:tcBorders>
              <w:top w:val="single" w:sz="4" w:space="0" w:color="000000"/>
              <w:left w:val="single" w:sz="4" w:space="0" w:color="000000"/>
              <w:bottom w:val="single" w:sz="4" w:space="0" w:color="000000"/>
              <w:right w:val="single" w:sz="4" w:space="0" w:color="000000"/>
            </w:tcBorders>
            <w:vAlign w:val="center"/>
          </w:tcPr>
          <w:p w14:paraId="7130A730" w14:textId="16B61CF8" w:rsidR="0015390F" w:rsidRPr="0029545B" w:rsidRDefault="0015390F" w:rsidP="0015390F">
            <w:pPr>
              <w:spacing w:line="259" w:lineRule="auto"/>
              <w:ind w:left="19"/>
              <w:jc w:val="center"/>
              <w:rPr>
                <w:b/>
                <w:bCs/>
              </w:rPr>
            </w:pPr>
            <w:r w:rsidRPr="0029545B">
              <w:rPr>
                <w:b/>
                <w:bCs/>
              </w:rPr>
              <w:t>Chữ viết tắt</w:t>
            </w:r>
          </w:p>
        </w:tc>
        <w:tc>
          <w:tcPr>
            <w:tcW w:w="2835" w:type="dxa"/>
            <w:tcBorders>
              <w:top w:val="single" w:sz="4" w:space="0" w:color="000000"/>
              <w:left w:val="single" w:sz="4" w:space="0" w:color="000000"/>
              <w:bottom w:val="single" w:sz="4" w:space="0" w:color="000000"/>
              <w:right w:val="single" w:sz="4" w:space="0" w:color="000000"/>
            </w:tcBorders>
            <w:vAlign w:val="center"/>
          </w:tcPr>
          <w:p w14:paraId="0B3837D5" w14:textId="239F3996" w:rsidR="0015390F" w:rsidRPr="0029545B" w:rsidRDefault="0015390F" w:rsidP="0015390F">
            <w:pPr>
              <w:spacing w:line="259" w:lineRule="auto"/>
              <w:ind w:left="19"/>
              <w:jc w:val="center"/>
              <w:rPr>
                <w:b/>
                <w:bCs/>
              </w:rPr>
            </w:pPr>
            <w:r>
              <w:rPr>
                <w:b/>
                <w:bCs/>
              </w:rPr>
              <w:t>Cụm từ tiếng Anh</w:t>
            </w:r>
          </w:p>
        </w:tc>
        <w:tc>
          <w:tcPr>
            <w:tcW w:w="4111" w:type="dxa"/>
            <w:tcBorders>
              <w:top w:val="single" w:sz="4" w:space="0" w:color="000000"/>
              <w:left w:val="single" w:sz="4" w:space="0" w:color="000000"/>
              <w:bottom w:val="single" w:sz="4" w:space="0" w:color="000000"/>
              <w:right w:val="single" w:sz="4" w:space="0" w:color="000000"/>
            </w:tcBorders>
            <w:vAlign w:val="center"/>
          </w:tcPr>
          <w:p w14:paraId="71535DB5" w14:textId="723A9E79" w:rsidR="0015390F" w:rsidRPr="0029545B" w:rsidRDefault="0015390F" w:rsidP="0015390F">
            <w:pPr>
              <w:spacing w:line="259" w:lineRule="auto"/>
              <w:ind w:right="69"/>
              <w:jc w:val="center"/>
              <w:rPr>
                <w:b/>
                <w:bCs/>
              </w:rPr>
            </w:pPr>
            <w:r>
              <w:rPr>
                <w:b/>
                <w:bCs/>
              </w:rPr>
              <w:t>Cụm từ tiếng Việt</w:t>
            </w:r>
          </w:p>
        </w:tc>
      </w:tr>
      <w:tr w:rsidR="0015390F" w14:paraId="50FA83AC"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2F36D73" w14:textId="14A81468" w:rsidR="0015390F" w:rsidRDefault="0015390F" w:rsidP="0015390F">
            <w:pPr>
              <w:spacing w:line="259" w:lineRule="auto"/>
              <w:ind w:right="71"/>
              <w:jc w:val="center"/>
            </w:pPr>
            <w:r>
              <w:t>1</w:t>
            </w:r>
          </w:p>
        </w:tc>
        <w:tc>
          <w:tcPr>
            <w:tcW w:w="1701" w:type="dxa"/>
            <w:tcBorders>
              <w:top w:val="single" w:sz="4" w:space="0" w:color="000000"/>
              <w:left w:val="single" w:sz="4" w:space="0" w:color="000000"/>
              <w:bottom w:val="single" w:sz="4" w:space="0" w:color="000000"/>
              <w:right w:val="single" w:sz="4" w:space="0" w:color="000000"/>
            </w:tcBorders>
            <w:vAlign w:val="center"/>
          </w:tcPr>
          <w:p w14:paraId="547F3AF7" w14:textId="638211F6" w:rsidR="0015390F" w:rsidRDefault="0015390F" w:rsidP="0015390F">
            <w:pPr>
              <w:spacing w:line="259" w:lineRule="auto"/>
            </w:pPr>
            <w:r>
              <w:t>CLB</w:t>
            </w:r>
          </w:p>
        </w:tc>
        <w:tc>
          <w:tcPr>
            <w:tcW w:w="2835" w:type="dxa"/>
            <w:tcBorders>
              <w:top w:val="single" w:sz="4" w:space="0" w:color="000000"/>
              <w:left w:val="single" w:sz="4" w:space="0" w:color="000000"/>
              <w:bottom w:val="single" w:sz="4" w:space="0" w:color="000000"/>
              <w:right w:val="single" w:sz="4" w:space="0" w:color="000000"/>
            </w:tcBorders>
            <w:vAlign w:val="center"/>
          </w:tcPr>
          <w:p w14:paraId="5FBAAE3D" w14:textId="5D91FCC4" w:rsidR="0015390F" w:rsidRDefault="00007632" w:rsidP="0015390F">
            <w:pPr>
              <w:spacing w:line="259" w:lineRule="auto"/>
            </w:pPr>
            <w:r>
              <w:t>Club</w:t>
            </w:r>
          </w:p>
        </w:tc>
        <w:tc>
          <w:tcPr>
            <w:tcW w:w="4111" w:type="dxa"/>
            <w:tcBorders>
              <w:top w:val="single" w:sz="4" w:space="0" w:color="000000"/>
              <w:left w:val="single" w:sz="4" w:space="0" w:color="000000"/>
              <w:bottom w:val="single" w:sz="4" w:space="0" w:color="000000"/>
              <w:right w:val="single" w:sz="4" w:space="0" w:color="000000"/>
            </w:tcBorders>
            <w:vAlign w:val="center"/>
          </w:tcPr>
          <w:p w14:paraId="08D43B7B" w14:textId="04412A80" w:rsidR="0015390F" w:rsidRDefault="0015390F" w:rsidP="0015390F">
            <w:pPr>
              <w:spacing w:line="259" w:lineRule="auto"/>
            </w:pPr>
            <w:r>
              <w:t>Câu lạc bộ</w:t>
            </w:r>
          </w:p>
        </w:tc>
      </w:tr>
      <w:tr w:rsidR="0015390F" w14:paraId="02E568E2"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359A3AD9" w14:textId="0F23A3BD" w:rsidR="0015390F" w:rsidRDefault="0015390F" w:rsidP="0015390F">
            <w:pPr>
              <w:spacing w:line="259" w:lineRule="auto"/>
              <w:ind w:right="71"/>
              <w:jc w:val="center"/>
            </w:pPr>
            <w:r>
              <w:t>2</w:t>
            </w:r>
          </w:p>
        </w:tc>
        <w:tc>
          <w:tcPr>
            <w:tcW w:w="1701" w:type="dxa"/>
            <w:tcBorders>
              <w:top w:val="single" w:sz="4" w:space="0" w:color="000000"/>
              <w:left w:val="single" w:sz="4" w:space="0" w:color="000000"/>
              <w:bottom w:val="single" w:sz="4" w:space="0" w:color="000000"/>
              <w:right w:val="single" w:sz="4" w:space="0" w:color="000000"/>
            </w:tcBorders>
            <w:vAlign w:val="center"/>
          </w:tcPr>
          <w:p w14:paraId="6E740954" w14:textId="0FF7E93B" w:rsidR="0015390F" w:rsidRDefault="0015390F" w:rsidP="0015390F">
            <w:pPr>
              <w:spacing w:line="259" w:lineRule="auto"/>
            </w:pPr>
            <w:r>
              <w:t>CMCN</w:t>
            </w:r>
          </w:p>
        </w:tc>
        <w:tc>
          <w:tcPr>
            <w:tcW w:w="2835" w:type="dxa"/>
            <w:tcBorders>
              <w:top w:val="single" w:sz="4" w:space="0" w:color="000000"/>
              <w:left w:val="single" w:sz="4" w:space="0" w:color="000000"/>
              <w:bottom w:val="single" w:sz="4" w:space="0" w:color="000000"/>
              <w:right w:val="single" w:sz="4" w:space="0" w:color="000000"/>
            </w:tcBorders>
            <w:vAlign w:val="center"/>
          </w:tcPr>
          <w:p w14:paraId="78D056BE" w14:textId="0D164517" w:rsidR="0015390F" w:rsidRDefault="00007632" w:rsidP="0015390F">
            <w:pPr>
              <w:spacing w:line="259" w:lineRule="auto"/>
            </w:pPr>
            <w:r>
              <w:t>Industrial Revolution</w:t>
            </w:r>
          </w:p>
        </w:tc>
        <w:tc>
          <w:tcPr>
            <w:tcW w:w="4111" w:type="dxa"/>
            <w:tcBorders>
              <w:top w:val="single" w:sz="4" w:space="0" w:color="000000"/>
              <w:left w:val="single" w:sz="4" w:space="0" w:color="000000"/>
              <w:bottom w:val="single" w:sz="4" w:space="0" w:color="000000"/>
              <w:right w:val="single" w:sz="4" w:space="0" w:color="000000"/>
            </w:tcBorders>
            <w:vAlign w:val="center"/>
          </w:tcPr>
          <w:p w14:paraId="75D4E1C0" w14:textId="7BFCAC9B" w:rsidR="0015390F" w:rsidRDefault="0015390F" w:rsidP="0015390F">
            <w:pPr>
              <w:spacing w:line="259" w:lineRule="auto"/>
            </w:pPr>
            <w:r>
              <w:t>Cách mạng công nghiệp</w:t>
            </w:r>
          </w:p>
        </w:tc>
      </w:tr>
      <w:tr w:rsidR="0015390F" w14:paraId="67E84141" w14:textId="77777777" w:rsidTr="00007632">
        <w:trPr>
          <w:trHeight w:val="555"/>
        </w:trPr>
        <w:tc>
          <w:tcPr>
            <w:tcW w:w="817" w:type="dxa"/>
            <w:tcBorders>
              <w:top w:val="single" w:sz="4" w:space="0" w:color="000000"/>
              <w:left w:val="single" w:sz="4" w:space="0" w:color="000000"/>
              <w:bottom w:val="single" w:sz="4" w:space="0" w:color="000000"/>
              <w:right w:val="single" w:sz="4" w:space="0" w:color="000000"/>
            </w:tcBorders>
            <w:vAlign w:val="center"/>
          </w:tcPr>
          <w:p w14:paraId="35F54965" w14:textId="654D47D9" w:rsidR="0015390F" w:rsidRDefault="0015390F" w:rsidP="0015390F">
            <w:pPr>
              <w:spacing w:line="259" w:lineRule="auto"/>
              <w:ind w:right="71"/>
              <w:jc w:val="center"/>
            </w:pPr>
            <w:r>
              <w:t>3</w:t>
            </w:r>
          </w:p>
        </w:tc>
        <w:tc>
          <w:tcPr>
            <w:tcW w:w="1701" w:type="dxa"/>
            <w:tcBorders>
              <w:top w:val="single" w:sz="4" w:space="0" w:color="000000"/>
              <w:left w:val="single" w:sz="4" w:space="0" w:color="000000"/>
              <w:bottom w:val="single" w:sz="4" w:space="0" w:color="000000"/>
              <w:right w:val="single" w:sz="4" w:space="0" w:color="000000"/>
            </w:tcBorders>
            <w:vAlign w:val="center"/>
          </w:tcPr>
          <w:p w14:paraId="5A7233D9" w14:textId="34BB2E43" w:rsidR="0015390F" w:rsidRDefault="0015390F" w:rsidP="0015390F">
            <w:pPr>
              <w:spacing w:line="259" w:lineRule="auto"/>
            </w:pPr>
            <w:r>
              <w:t>HVNH</w:t>
            </w:r>
          </w:p>
        </w:tc>
        <w:tc>
          <w:tcPr>
            <w:tcW w:w="2835" w:type="dxa"/>
            <w:tcBorders>
              <w:top w:val="single" w:sz="4" w:space="0" w:color="000000"/>
              <w:left w:val="single" w:sz="4" w:space="0" w:color="000000"/>
              <w:bottom w:val="single" w:sz="4" w:space="0" w:color="000000"/>
              <w:right w:val="single" w:sz="4" w:space="0" w:color="000000"/>
            </w:tcBorders>
            <w:vAlign w:val="center"/>
          </w:tcPr>
          <w:p w14:paraId="1E0D7060" w14:textId="1826E5FD" w:rsidR="0015390F" w:rsidRDefault="00007632" w:rsidP="0015390F">
            <w:pPr>
              <w:spacing w:line="259" w:lineRule="auto"/>
            </w:pPr>
            <w:r>
              <w:t>Banking Academy</w:t>
            </w:r>
          </w:p>
        </w:tc>
        <w:tc>
          <w:tcPr>
            <w:tcW w:w="4111" w:type="dxa"/>
            <w:tcBorders>
              <w:top w:val="single" w:sz="4" w:space="0" w:color="000000"/>
              <w:left w:val="single" w:sz="4" w:space="0" w:color="000000"/>
              <w:bottom w:val="single" w:sz="4" w:space="0" w:color="000000"/>
              <w:right w:val="single" w:sz="4" w:space="0" w:color="000000"/>
            </w:tcBorders>
            <w:vAlign w:val="center"/>
          </w:tcPr>
          <w:p w14:paraId="11FE67FE" w14:textId="1204FD2A" w:rsidR="0015390F" w:rsidRDefault="0015390F" w:rsidP="0015390F">
            <w:pPr>
              <w:spacing w:line="259" w:lineRule="auto"/>
            </w:pPr>
            <w:r>
              <w:t>Học viện Ngân Hàng</w:t>
            </w:r>
          </w:p>
        </w:tc>
      </w:tr>
      <w:tr w:rsidR="0015390F" w14:paraId="72CECACB"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41C4D7A" w14:textId="60CA46E4" w:rsidR="0015390F" w:rsidRDefault="0015390F" w:rsidP="0015390F">
            <w:pPr>
              <w:spacing w:line="259" w:lineRule="auto"/>
              <w:ind w:right="71"/>
              <w:jc w:val="center"/>
            </w:pPr>
            <w:r>
              <w:t>4</w:t>
            </w:r>
          </w:p>
        </w:tc>
        <w:tc>
          <w:tcPr>
            <w:tcW w:w="1701" w:type="dxa"/>
            <w:tcBorders>
              <w:top w:val="single" w:sz="4" w:space="0" w:color="000000"/>
              <w:left w:val="single" w:sz="4" w:space="0" w:color="000000"/>
              <w:bottom w:val="single" w:sz="4" w:space="0" w:color="000000"/>
              <w:right w:val="single" w:sz="4" w:space="0" w:color="000000"/>
            </w:tcBorders>
            <w:vAlign w:val="center"/>
          </w:tcPr>
          <w:p w14:paraId="191FEF8D" w14:textId="0BEA922A" w:rsidR="0015390F" w:rsidRDefault="0015390F" w:rsidP="0015390F">
            <w:pPr>
              <w:spacing w:line="259" w:lineRule="auto"/>
            </w:pPr>
            <w:r>
              <w:t>HĐTN</w:t>
            </w:r>
          </w:p>
        </w:tc>
        <w:tc>
          <w:tcPr>
            <w:tcW w:w="2835" w:type="dxa"/>
            <w:tcBorders>
              <w:top w:val="single" w:sz="4" w:space="0" w:color="000000"/>
              <w:left w:val="single" w:sz="4" w:space="0" w:color="000000"/>
              <w:bottom w:val="single" w:sz="4" w:space="0" w:color="000000"/>
              <w:right w:val="single" w:sz="4" w:space="0" w:color="000000"/>
            </w:tcBorders>
            <w:vAlign w:val="center"/>
          </w:tcPr>
          <w:p w14:paraId="5CD52C9E" w14:textId="6A3BF481" w:rsidR="0015390F" w:rsidRDefault="0015390F" w:rsidP="0015390F">
            <w:pPr>
              <w:spacing w:line="259" w:lineRule="auto"/>
            </w:pPr>
            <w:r>
              <w:t>HĐTN</w:t>
            </w:r>
          </w:p>
        </w:tc>
        <w:tc>
          <w:tcPr>
            <w:tcW w:w="4111" w:type="dxa"/>
            <w:tcBorders>
              <w:top w:val="single" w:sz="4" w:space="0" w:color="000000"/>
              <w:left w:val="single" w:sz="4" w:space="0" w:color="000000"/>
              <w:bottom w:val="single" w:sz="4" w:space="0" w:color="000000"/>
              <w:right w:val="single" w:sz="4" w:space="0" w:color="000000"/>
            </w:tcBorders>
            <w:vAlign w:val="center"/>
          </w:tcPr>
          <w:p w14:paraId="7CE18596" w14:textId="5CD56DAE" w:rsidR="0015390F" w:rsidRDefault="0015390F" w:rsidP="0015390F">
            <w:pPr>
              <w:spacing w:line="259" w:lineRule="auto"/>
            </w:pPr>
            <w:r>
              <w:t>Hoạt động thiện nguyện</w:t>
            </w:r>
          </w:p>
        </w:tc>
      </w:tr>
      <w:tr w:rsidR="0015390F" w14:paraId="51F89DA8" w14:textId="77777777" w:rsidTr="00007632">
        <w:trPr>
          <w:trHeight w:val="574"/>
        </w:trPr>
        <w:tc>
          <w:tcPr>
            <w:tcW w:w="817" w:type="dxa"/>
            <w:tcBorders>
              <w:top w:val="single" w:sz="4" w:space="0" w:color="000000"/>
              <w:left w:val="single" w:sz="4" w:space="0" w:color="000000"/>
              <w:bottom w:val="single" w:sz="4" w:space="0" w:color="000000"/>
              <w:right w:val="single" w:sz="4" w:space="0" w:color="000000"/>
            </w:tcBorders>
            <w:vAlign w:val="center"/>
          </w:tcPr>
          <w:p w14:paraId="0246BEF8" w14:textId="4B0E8AB8" w:rsidR="0015390F" w:rsidRDefault="0015390F" w:rsidP="0015390F">
            <w:pPr>
              <w:spacing w:line="259" w:lineRule="auto"/>
              <w:ind w:right="71"/>
              <w:jc w:val="center"/>
            </w:pPr>
            <w:r>
              <w:t>5</w:t>
            </w:r>
          </w:p>
        </w:tc>
        <w:tc>
          <w:tcPr>
            <w:tcW w:w="1701" w:type="dxa"/>
            <w:tcBorders>
              <w:top w:val="single" w:sz="4" w:space="0" w:color="000000"/>
              <w:left w:val="single" w:sz="4" w:space="0" w:color="000000"/>
              <w:bottom w:val="single" w:sz="4" w:space="0" w:color="000000"/>
              <w:right w:val="single" w:sz="4" w:space="0" w:color="000000"/>
            </w:tcBorders>
            <w:vAlign w:val="center"/>
          </w:tcPr>
          <w:p w14:paraId="1E91201C" w14:textId="40F61639" w:rsidR="0015390F" w:rsidRDefault="0015390F" w:rsidP="0015390F">
            <w:pPr>
              <w:spacing w:line="259" w:lineRule="auto"/>
            </w:pPr>
            <w:r>
              <w:t>SĐT</w:t>
            </w:r>
          </w:p>
        </w:tc>
        <w:tc>
          <w:tcPr>
            <w:tcW w:w="2835" w:type="dxa"/>
            <w:tcBorders>
              <w:top w:val="single" w:sz="4" w:space="0" w:color="000000"/>
              <w:left w:val="single" w:sz="4" w:space="0" w:color="000000"/>
              <w:bottom w:val="single" w:sz="4" w:space="0" w:color="000000"/>
              <w:right w:val="single" w:sz="4" w:space="0" w:color="000000"/>
            </w:tcBorders>
            <w:vAlign w:val="center"/>
          </w:tcPr>
          <w:p w14:paraId="6F18CEE3" w14:textId="735B0ACD" w:rsidR="0015390F" w:rsidRDefault="00007632" w:rsidP="0015390F">
            <w:pPr>
              <w:spacing w:line="259" w:lineRule="auto"/>
            </w:pPr>
            <w:r>
              <w:t>Phone Number</w:t>
            </w:r>
          </w:p>
        </w:tc>
        <w:tc>
          <w:tcPr>
            <w:tcW w:w="4111" w:type="dxa"/>
            <w:tcBorders>
              <w:top w:val="single" w:sz="4" w:space="0" w:color="000000"/>
              <w:left w:val="single" w:sz="4" w:space="0" w:color="000000"/>
              <w:bottom w:val="single" w:sz="4" w:space="0" w:color="000000"/>
              <w:right w:val="single" w:sz="4" w:space="0" w:color="000000"/>
            </w:tcBorders>
            <w:vAlign w:val="center"/>
          </w:tcPr>
          <w:p w14:paraId="3065F1C3" w14:textId="0946BD0F" w:rsidR="0015390F" w:rsidRDefault="0015390F" w:rsidP="0015390F">
            <w:pPr>
              <w:spacing w:line="259" w:lineRule="auto"/>
            </w:pPr>
            <w:r>
              <w:t>Số điện thoại</w:t>
            </w:r>
          </w:p>
        </w:tc>
      </w:tr>
      <w:tr w:rsidR="0015390F" w14:paraId="10B56769"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10DBC24" w14:textId="29BBAEEF" w:rsidR="0015390F" w:rsidRDefault="0015390F" w:rsidP="0015390F">
            <w:pPr>
              <w:spacing w:line="259" w:lineRule="auto"/>
              <w:ind w:right="71"/>
              <w:jc w:val="center"/>
            </w:pPr>
            <w:r>
              <w:t>6</w:t>
            </w:r>
          </w:p>
        </w:tc>
        <w:tc>
          <w:tcPr>
            <w:tcW w:w="1701" w:type="dxa"/>
            <w:tcBorders>
              <w:top w:val="single" w:sz="4" w:space="0" w:color="000000"/>
              <w:left w:val="single" w:sz="4" w:space="0" w:color="000000"/>
              <w:bottom w:val="single" w:sz="4" w:space="0" w:color="000000"/>
              <w:right w:val="single" w:sz="4" w:space="0" w:color="000000"/>
            </w:tcBorders>
            <w:vAlign w:val="center"/>
          </w:tcPr>
          <w:p w14:paraId="797F6474" w14:textId="3BBF4EB1" w:rsidR="0015390F" w:rsidRDefault="0015390F" w:rsidP="0015390F">
            <w:pPr>
              <w:spacing w:line="259" w:lineRule="auto"/>
            </w:pPr>
            <w:r>
              <w:t>TTĐT</w:t>
            </w:r>
          </w:p>
        </w:tc>
        <w:tc>
          <w:tcPr>
            <w:tcW w:w="2835" w:type="dxa"/>
            <w:tcBorders>
              <w:top w:val="single" w:sz="4" w:space="0" w:color="000000"/>
              <w:left w:val="single" w:sz="4" w:space="0" w:color="000000"/>
              <w:bottom w:val="single" w:sz="4" w:space="0" w:color="000000"/>
              <w:right w:val="single" w:sz="4" w:space="0" w:color="000000"/>
            </w:tcBorders>
            <w:vAlign w:val="center"/>
          </w:tcPr>
          <w:p w14:paraId="16F79BA1" w14:textId="40899755" w:rsidR="0015390F" w:rsidRDefault="0015390F" w:rsidP="0015390F">
            <w:pPr>
              <w:spacing w:line="259" w:lineRule="auto"/>
            </w:pPr>
            <w:r>
              <w:t>TTĐT</w:t>
            </w:r>
          </w:p>
        </w:tc>
        <w:tc>
          <w:tcPr>
            <w:tcW w:w="4111" w:type="dxa"/>
            <w:tcBorders>
              <w:top w:val="single" w:sz="4" w:space="0" w:color="000000"/>
              <w:left w:val="single" w:sz="4" w:space="0" w:color="000000"/>
              <w:bottom w:val="single" w:sz="4" w:space="0" w:color="000000"/>
              <w:right w:val="single" w:sz="4" w:space="0" w:color="000000"/>
            </w:tcBorders>
            <w:vAlign w:val="center"/>
          </w:tcPr>
          <w:p w14:paraId="6B6B5C00" w14:textId="774E9596" w:rsidR="0015390F" w:rsidRDefault="0015390F" w:rsidP="0015390F">
            <w:pPr>
              <w:spacing w:line="259" w:lineRule="auto"/>
            </w:pPr>
            <w:r>
              <w:t>Thông tin điện tử</w:t>
            </w:r>
          </w:p>
        </w:tc>
      </w:tr>
      <w:tr w:rsidR="0015390F" w14:paraId="3D2F6E81"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1A4CE0EB" w14:textId="576F3322" w:rsidR="0015390F" w:rsidRDefault="0015390F" w:rsidP="0015390F">
            <w:pPr>
              <w:spacing w:line="259" w:lineRule="auto"/>
              <w:ind w:right="71"/>
              <w:jc w:val="center"/>
            </w:pPr>
            <w:r>
              <w:t>7</w:t>
            </w:r>
          </w:p>
        </w:tc>
        <w:tc>
          <w:tcPr>
            <w:tcW w:w="1701" w:type="dxa"/>
            <w:tcBorders>
              <w:top w:val="single" w:sz="4" w:space="0" w:color="000000"/>
              <w:left w:val="single" w:sz="4" w:space="0" w:color="000000"/>
              <w:bottom w:val="single" w:sz="4" w:space="0" w:color="000000"/>
              <w:right w:val="single" w:sz="4" w:space="0" w:color="000000"/>
            </w:tcBorders>
            <w:vAlign w:val="center"/>
          </w:tcPr>
          <w:p w14:paraId="037277C6" w14:textId="353AA8CE" w:rsidR="0015390F" w:rsidRDefault="0015390F" w:rsidP="0015390F">
            <w:pPr>
              <w:spacing w:line="259" w:lineRule="auto"/>
            </w:pPr>
            <w:r>
              <w:t>AI</w:t>
            </w:r>
          </w:p>
        </w:tc>
        <w:tc>
          <w:tcPr>
            <w:tcW w:w="2835" w:type="dxa"/>
            <w:tcBorders>
              <w:top w:val="single" w:sz="4" w:space="0" w:color="000000"/>
              <w:left w:val="single" w:sz="4" w:space="0" w:color="000000"/>
              <w:bottom w:val="single" w:sz="4" w:space="0" w:color="000000"/>
              <w:right w:val="single" w:sz="4" w:space="0" w:color="000000"/>
            </w:tcBorders>
            <w:vAlign w:val="center"/>
          </w:tcPr>
          <w:p w14:paraId="125D4C93" w14:textId="16118183" w:rsidR="0015390F" w:rsidRDefault="00007632" w:rsidP="0015390F">
            <w:pPr>
              <w:spacing w:line="259" w:lineRule="auto"/>
            </w:pPr>
            <w:r>
              <w:t>A</w:t>
            </w:r>
            <w:r w:rsidRPr="00354DE7">
              <w:t xml:space="preserve">rtificial </w:t>
            </w:r>
            <w:r>
              <w:t>I</w:t>
            </w:r>
            <w:r w:rsidRPr="00354DE7">
              <w:t>ntelligence</w:t>
            </w:r>
          </w:p>
        </w:tc>
        <w:tc>
          <w:tcPr>
            <w:tcW w:w="4111" w:type="dxa"/>
            <w:tcBorders>
              <w:top w:val="single" w:sz="4" w:space="0" w:color="000000"/>
              <w:left w:val="single" w:sz="4" w:space="0" w:color="000000"/>
              <w:bottom w:val="single" w:sz="4" w:space="0" w:color="000000"/>
              <w:right w:val="single" w:sz="4" w:space="0" w:color="000000"/>
            </w:tcBorders>
            <w:vAlign w:val="center"/>
          </w:tcPr>
          <w:p w14:paraId="1E9109BE" w14:textId="5BDF8EEA" w:rsidR="0015390F" w:rsidRDefault="00007632" w:rsidP="0015390F">
            <w:pPr>
              <w:spacing w:line="259" w:lineRule="auto"/>
            </w:pPr>
            <w:r>
              <w:t>Trí tuệ nhân tạo</w:t>
            </w:r>
          </w:p>
        </w:tc>
      </w:tr>
      <w:tr w:rsidR="00007632" w14:paraId="31BD97A2"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693A9CB1" w14:textId="664A40AB" w:rsidR="00007632" w:rsidRDefault="00007632" w:rsidP="00007632">
            <w:pPr>
              <w:spacing w:line="259" w:lineRule="auto"/>
              <w:ind w:right="71"/>
              <w:jc w:val="center"/>
            </w:pPr>
            <w:r>
              <w:t>8</w:t>
            </w:r>
          </w:p>
        </w:tc>
        <w:tc>
          <w:tcPr>
            <w:tcW w:w="1701" w:type="dxa"/>
            <w:tcBorders>
              <w:top w:val="single" w:sz="4" w:space="0" w:color="000000"/>
              <w:left w:val="single" w:sz="4" w:space="0" w:color="000000"/>
              <w:bottom w:val="single" w:sz="4" w:space="0" w:color="000000"/>
              <w:right w:val="single" w:sz="4" w:space="0" w:color="000000"/>
            </w:tcBorders>
            <w:vAlign w:val="center"/>
          </w:tcPr>
          <w:p w14:paraId="4432AF7F" w14:textId="266AABC6" w:rsidR="00007632" w:rsidRDefault="00007632" w:rsidP="00007632">
            <w:pPr>
              <w:spacing w:line="259" w:lineRule="auto"/>
            </w:pPr>
            <w:r>
              <w:t>IoT</w:t>
            </w:r>
          </w:p>
        </w:tc>
        <w:tc>
          <w:tcPr>
            <w:tcW w:w="2835" w:type="dxa"/>
            <w:tcBorders>
              <w:top w:val="single" w:sz="4" w:space="0" w:color="000000"/>
              <w:left w:val="single" w:sz="4" w:space="0" w:color="000000"/>
              <w:bottom w:val="single" w:sz="4" w:space="0" w:color="000000"/>
              <w:right w:val="single" w:sz="4" w:space="0" w:color="000000"/>
            </w:tcBorders>
            <w:vAlign w:val="center"/>
          </w:tcPr>
          <w:p w14:paraId="089A1C41" w14:textId="3CEFF40F" w:rsidR="00007632" w:rsidRDefault="00007632" w:rsidP="00007632">
            <w:pPr>
              <w:spacing w:line="259" w:lineRule="auto"/>
            </w:pPr>
            <w:r>
              <w:t>Internet of Things</w:t>
            </w:r>
          </w:p>
        </w:tc>
        <w:tc>
          <w:tcPr>
            <w:tcW w:w="4111" w:type="dxa"/>
            <w:tcBorders>
              <w:top w:val="single" w:sz="4" w:space="0" w:color="000000"/>
              <w:left w:val="single" w:sz="4" w:space="0" w:color="000000"/>
              <w:bottom w:val="single" w:sz="4" w:space="0" w:color="000000"/>
              <w:right w:val="single" w:sz="4" w:space="0" w:color="000000"/>
            </w:tcBorders>
            <w:vAlign w:val="center"/>
          </w:tcPr>
          <w:p w14:paraId="1B3A96F3" w14:textId="53F2C167" w:rsidR="00007632" w:rsidRDefault="00620AE0" w:rsidP="00007632">
            <w:pPr>
              <w:spacing w:line="259" w:lineRule="auto"/>
            </w:pPr>
            <w:r>
              <w:t>Mạng lưới vạn vật kết nối Internet</w:t>
            </w:r>
          </w:p>
        </w:tc>
      </w:tr>
      <w:tr w:rsidR="00007632" w14:paraId="77C15F59"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B39DEBA" w14:textId="145C8E1D" w:rsidR="00007632" w:rsidRDefault="00007632" w:rsidP="00007632">
            <w:pPr>
              <w:spacing w:line="259" w:lineRule="auto"/>
              <w:ind w:right="71"/>
              <w:jc w:val="center"/>
            </w:pPr>
            <w:r>
              <w:t>9</w:t>
            </w:r>
          </w:p>
        </w:tc>
        <w:tc>
          <w:tcPr>
            <w:tcW w:w="1701" w:type="dxa"/>
            <w:tcBorders>
              <w:top w:val="single" w:sz="4" w:space="0" w:color="000000"/>
              <w:left w:val="single" w:sz="4" w:space="0" w:color="000000"/>
              <w:bottom w:val="single" w:sz="4" w:space="0" w:color="000000"/>
              <w:right w:val="single" w:sz="4" w:space="0" w:color="000000"/>
            </w:tcBorders>
            <w:vAlign w:val="center"/>
          </w:tcPr>
          <w:p w14:paraId="378A9F3F" w14:textId="654C8299" w:rsidR="00007632" w:rsidRDefault="00007632" w:rsidP="00007632">
            <w:pPr>
              <w:spacing w:line="259" w:lineRule="auto"/>
            </w:pPr>
            <w:r>
              <w:t>TNHH</w:t>
            </w:r>
          </w:p>
        </w:tc>
        <w:tc>
          <w:tcPr>
            <w:tcW w:w="2835" w:type="dxa"/>
            <w:tcBorders>
              <w:top w:val="single" w:sz="4" w:space="0" w:color="000000"/>
              <w:left w:val="single" w:sz="4" w:space="0" w:color="000000"/>
              <w:bottom w:val="single" w:sz="4" w:space="0" w:color="000000"/>
              <w:right w:val="single" w:sz="4" w:space="0" w:color="000000"/>
            </w:tcBorders>
            <w:vAlign w:val="center"/>
          </w:tcPr>
          <w:p w14:paraId="56226A59" w14:textId="738FEDDE" w:rsidR="00007632" w:rsidRDefault="00620AE0" w:rsidP="00620AE0">
            <w:pPr>
              <w:pStyle w:val="FormChuan"/>
              <w:ind w:firstLine="0"/>
              <w:jc w:val="left"/>
            </w:pPr>
            <w:r>
              <w:rPr>
                <w:shd w:val="clear" w:color="auto" w:fill="FFFFFF"/>
              </w:rPr>
              <w:t>Limited Liability</w:t>
            </w:r>
          </w:p>
        </w:tc>
        <w:tc>
          <w:tcPr>
            <w:tcW w:w="4111" w:type="dxa"/>
            <w:tcBorders>
              <w:top w:val="single" w:sz="4" w:space="0" w:color="000000"/>
              <w:left w:val="single" w:sz="4" w:space="0" w:color="000000"/>
              <w:bottom w:val="single" w:sz="4" w:space="0" w:color="000000"/>
              <w:right w:val="single" w:sz="4" w:space="0" w:color="000000"/>
            </w:tcBorders>
            <w:vAlign w:val="center"/>
          </w:tcPr>
          <w:p w14:paraId="0156BDF0" w14:textId="6A8C74B9" w:rsidR="00007632" w:rsidRDefault="00007632" w:rsidP="00007632">
            <w:pPr>
              <w:spacing w:line="259" w:lineRule="auto"/>
            </w:pPr>
            <w:r>
              <w:t>Trách nhiệm hữu hạn</w:t>
            </w:r>
          </w:p>
        </w:tc>
      </w:tr>
      <w:tr w:rsidR="00007632" w14:paraId="1AB05C9F"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09DCD8F9" w14:textId="154BEB68" w:rsidR="00007632" w:rsidRDefault="00007632" w:rsidP="00007632">
            <w:pPr>
              <w:spacing w:line="259" w:lineRule="auto"/>
              <w:ind w:right="71"/>
              <w:jc w:val="center"/>
            </w:pPr>
            <w:r>
              <w:t>10</w:t>
            </w:r>
          </w:p>
        </w:tc>
        <w:tc>
          <w:tcPr>
            <w:tcW w:w="1701" w:type="dxa"/>
            <w:tcBorders>
              <w:top w:val="single" w:sz="4" w:space="0" w:color="000000"/>
              <w:left w:val="single" w:sz="4" w:space="0" w:color="000000"/>
              <w:bottom w:val="single" w:sz="4" w:space="0" w:color="000000"/>
              <w:right w:val="single" w:sz="4" w:space="0" w:color="000000"/>
            </w:tcBorders>
            <w:vAlign w:val="center"/>
          </w:tcPr>
          <w:p w14:paraId="52F66715" w14:textId="433B2636" w:rsidR="00007632" w:rsidRDefault="00007632" w:rsidP="00007632">
            <w:pPr>
              <w:spacing w:line="259" w:lineRule="auto"/>
            </w:pPr>
            <w:r>
              <w:t>STK</w:t>
            </w:r>
          </w:p>
        </w:tc>
        <w:tc>
          <w:tcPr>
            <w:tcW w:w="2835" w:type="dxa"/>
            <w:tcBorders>
              <w:top w:val="single" w:sz="4" w:space="0" w:color="000000"/>
              <w:left w:val="single" w:sz="4" w:space="0" w:color="000000"/>
              <w:bottom w:val="single" w:sz="4" w:space="0" w:color="000000"/>
              <w:right w:val="single" w:sz="4" w:space="0" w:color="000000"/>
            </w:tcBorders>
            <w:vAlign w:val="center"/>
          </w:tcPr>
          <w:p w14:paraId="787C82D3" w14:textId="7D1A9D27" w:rsidR="00007632" w:rsidRDefault="00007632" w:rsidP="00007632">
            <w:pPr>
              <w:spacing w:line="259" w:lineRule="auto"/>
            </w:pPr>
            <w:r>
              <w:t>Account Number</w:t>
            </w:r>
          </w:p>
        </w:tc>
        <w:tc>
          <w:tcPr>
            <w:tcW w:w="4111" w:type="dxa"/>
            <w:tcBorders>
              <w:top w:val="single" w:sz="4" w:space="0" w:color="000000"/>
              <w:left w:val="single" w:sz="4" w:space="0" w:color="000000"/>
              <w:bottom w:val="single" w:sz="4" w:space="0" w:color="000000"/>
              <w:right w:val="single" w:sz="4" w:space="0" w:color="000000"/>
            </w:tcBorders>
            <w:vAlign w:val="center"/>
          </w:tcPr>
          <w:p w14:paraId="5BB3C599" w14:textId="6B145EBE" w:rsidR="00007632" w:rsidRDefault="00007632" w:rsidP="00007632">
            <w:pPr>
              <w:spacing w:line="259" w:lineRule="auto"/>
            </w:pPr>
            <w:r>
              <w:t>Số tài khoản</w:t>
            </w:r>
          </w:p>
        </w:tc>
      </w:tr>
    </w:tbl>
    <w:p w14:paraId="42A65EB1" w14:textId="77777777" w:rsidR="00D72D7D" w:rsidRDefault="00D72D7D" w:rsidP="008A09FA">
      <w:pPr>
        <w:spacing w:after="120"/>
      </w:pPr>
    </w:p>
    <w:p w14:paraId="038B82FF" w14:textId="77777777" w:rsidR="00D72D7D" w:rsidRDefault="00D72D7D" w:rsidP="00D72D7D">
      <w:pPr>
        <w:spacing w:after="120"/>
        <w:ind w:left="709"/>
      </w:pPr>
    </w:p>
    <w:p w14:paraId="1A2D2A2F" w14:textId="77777777" w:rsidR="00D72D7D" w:rsidRDefault="00D72D7D" w:rsidP="00D72D7D">
      <w:pPr>
        <w:spacing w:after="120"/>
        <w:ind w:left="709"/>
      </w:pPr>
    </w:p>
    <w:p w14:paraId="51B813BB" w14:textId="77777777" w:rsidR="00D72D7D" w:rsidRDefault="00D72D7D" w:rsidP="00D72D7D">
      <w:pPr>
        <w:spacing w:after="120"/>
        <w:ind w:left="709"/>
      </w:pPr>
    </w:p>
    <w:p w14:paraId="1DD9D1CA" w14:textId="77777777" w:rsidR="00D72D7D" w:rsidRDefault="00D72D7D" w:rsidP="00D72D7D">
      <w:pPr>
        <w:spacing w:after="120"/>
        <w:ind w:left="709"/>
      </w:pPr>
    </w:p>
    <w:p w14:paraId="4851F897" w14:textId="77777777" w:rsidR="00D72D7D" w:rsidRDefault="00D72D7D" w:rsidP="00D72D7D">
      <w:pPr>
        <w:spacing w:after="120"/>
        <w:ind w:left="709"/>
      </w:pPr>
    </w:p>
    <w:p w14:paraId="0BBA9A44" w14:textId="77777777" w:rsidR="00D72D7D" w:rsidRDefault="00D72D7D" w:rsidP="00D72D7D">
      <w:pPr>
        <w:spacing w:after="120"/>
        <w:ind w:left="709"/>
      </w:pPr>
    </w:p>
    <w:p w14:paraId="172D82D8" w14:textId="77777777" w:rsidR="002014C3" w:rsidRDefault="002014C3" w:rsidP="002014C3">
      <w:pPr>
        <w:spacing w:after="120"/>
        <w:sectPr w:rsidR="002014C3" w:rsidSect="00A3520D">
          <w:pgSz w:w="12240" w:h="15840"/>
          <w:pgMar w:top="1134" w:right="1134" w:bottom="1134" w:left="1701" w:header="720" w:footer="720" w:gutter="0"/>
          <w:cols w:space="720"/>
          <w:docGrid w:linePitch="360"/>
        </w:sectPr>
      </w:pPr>
    </w:p>
    <w:p w14:paraId="145A8978" w14:textId="2F10A50A" w:rsidR="00B15F0D" w:rsidRPr="00B15F0D" w:rsidRDefault="00D72D7D" w:rsidP="002014C3">
      <w:pPr>
        <w:pStyle w:val="level1"/>
        <w:rPr>
          <w:lang w:val="en-US"/>
        </w:rPr>
      </w:pPr>
      <w:r>
        <w:lastRenderedPageBreak/>
        <w:t xml:space="preserve">DANH MỤC BẢNG </w:t>
      </w:r>
      <w:r w:rsidR="00B15F0D">
        <w:rPr>
          <w:lang w:val="en-US"/>
        </w:rPr>
        <w:t>BIỂU</w:t>
      </w:r>
    </w:p>
    <w:p w14:paraId="3DBC632E" w14:textId="1C1E6390" w:rsidR="00661730" w:rsidRPr="00661730" w:rsidRDefault="00661730">
      <w:pPr>
        <w:pStyle w:val="TOC1"/>
        <w:tabs>
          <w:tab w:val="right" w:leader="dot" w:pos="9395"/>
        </w:tabs>
        <w:rPr>
          <w:rFonts w:asciiTheme="minorHAnsi" w:eastAsiaTheme="minorEastAsia" w:hAnsiTheme="minorHAnsi"/>
          <w:b w:val="0"/>
          <w:bCs/>
          <w:noProof/>
          <w:sz w:val="22"/>
        </w:rPr>
      </w:pPr>
      <w:r w:rsidRPr="00661730">
        <w:rPr>
          <w:b w:val="0"/>
          <w:bCs/>
        </w:rPr>
        <w:fldChar w:fldCharType="begin"/>
      </w:r>
      <w:r w:rsidRPr="00661730">
        <w:rPr>
          <w:b w:val="0"/>
          <w:bCs/>
        </w:rPr>
        <w:instrText xml:space="preserve"> TOC \h \z \t "CapTbl1,1" </w:instrText>
      </w:r>
      <w:r w:rsidRPr="00661730">
        <w:rPr>
          <w:b w:val="0"/>
          <w:bCs/>
        </w:rPr>
        <w:fldChar w:fldCharType="separate"/>
      </w:r>
      <w:hyperlink w:anchor="_Toc42507428" w:history="1">
        <w:r w:rsidRPr="00661730">
          <w:rPr>
            <w:rStyle w:val="Hyperlink"/>
            <w:b w:val="0"/>
            <w:bCs/>
            <w:noProof/>
          </w:rPr>
          <w:t>Bảng 2.1: Thành phần chính và cách hoạt động của hệ thống Way4.</w:t>
        </w:r>
        <w:r w:rsidRPr="00661730">
          <w:rPr>
            <w:b w:val="0"/>
            <w:bCs/>
            <w:noProof/>
            <w:webHidden/>
          </w:rPr>
          <w:tab/>
        </w:r>
        <w:r w:rsidRPr="00661730">
          <w:rPr>
            <w:b w:val="0"/>
            <w:bCs/>
            <w:noProof/>
            <w:webHidden/>
          </w:rPr>
          <w:fldChar w:fldCharType="begin"/>
        </w:r>
        <w:r w:rsidRPr="00661730">
          <w:rPr>
            <w:b w:val="0"/>
            <w:bCs/>
            <w:noProof/>
            <w:webHidden/>
          </w:rPr>
          <w:instrText xml:space="preserve"> PAGEREF _Toc42507428 \h </w:instrText>
        </w:r>
        <w:r w:rsidRPr="00661730">
          <w:rPr>
            <w:b w:val="0"/>
            <w:bCs/>
            <w:noProof/>
            <w:webHidden/>
          </w:rPr>
        </w:r>
        <w:r w:rsidRPr="00661730">
          <w:rPr>
            <w:b w:val="0"/>
            <w:bCs/>
            <w:noProof/>
            <w:webHidden/>
          </w:rPr>
          <w:fldChar w:fldCharType="separate"/>
        </w:r>
        <w:r w:rsidRPr="00661730">
          <w:rPr>
            <w:b w:val="0"/>
            <w:bCs/>
            <w:noProof/>
            <w:webHidden/>
          </w:rPr>
          <w:t>2</w:t>
        </w:r>
        <w:r w:rsidRPr="00661730">
          <w:rPr>
            <w:b w:val="0"/>
            <w:bCs/>
            <w:noProof/>
            <w:webHidden/>
          </w:rPr>
          <w:fldChar w:fldCharType="end"/>
        </w:r>
      </w:hyperlink>
    </w:p>
    <w:p w14:paraId="7F35C3A2" w14:textId="5509C8FE"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29" w:history="1">
        <w:r w:rsidR="00661730" w:rsidRPr="00661730">
          <w:rPr>
            <w:rStyle w:val="Hyperlink"/>
            <w:b w:val="0"/>
            <w:bCs/>
            <w:noProof/>
          </w:rPr>
          <w:t>Bảng 2.2: Output kiểm tra trùng lặp SĐT.</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_Toc42507429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4</w:t>
        </w:r>
        <w:r w:rsidR="00661730" w:rsidRPr="00661730">
          <w:rPr>
            <w:b w:val="0"/>
            <w:bCs/>
            <w:noProof/>
            <w:webHidden/>
          </w:rPr>
          <w:fldChar w:fldCharType="end"/>
        </w:r>
      </w:hyperlink>
    </w:p>
    <w:p w14:paraId="4C9F1B95" w14:textId="572591D5"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0" w:history="1">
        <w:r w:rsidR="00661730" w:rsidRPr="00661730">
          <w:rPr>
            <w:rStyle w:val="Hyperlink"/>
            <w:b w:val="0"/>
            <w:bCs/>
            <w:noProof/>
          </w:rPr>
          <w:t>Bảng 2.3: Input tạo client mới.</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_Toc42507430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5</w:t>
        </w:r>
        <w:r w:rsidR="00661730" w:rsidRPr="00661730">
          <w:rPr>
            <w:b w:val="0"/>
            <w:bCs/>
            <w:noProof/>
            <w:webHidden/>
          </w:rPr>
          <w:fldChar w:fldCharType="end"/>
        </w:r>
      </w:hyperlink>
    </w:p>
    <w:p w14:paraId="0EF1F52E" w14:textId="474570F7"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1" w:history="1">
        <w:r w:rsidR="00661730" w:rsidRPr="00661730">
          <w:rPr>
            <w:rStyle w:val="Hyperlink"/>
            <w:b w:val="0"/>
            <w:bCs/>
            <w:noProof/>
          </w:rPr>
          <w:t>Bảng 2.4: Input tạo Issuing Contract cho client.</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_Toc42507431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5</w:t>
        </w:r>
        <w:r w:rsidR="00661730" w:rsidRPr="00661730">
          <w:rPr>
            <w:b w:val="0"/>
            <w:bCs/>
            <w:noProof/>
            <w:webHidden/>
          </w:rPr>
          <w:fldChar w:fldCharType="end"/>
        </w:r>
      </w:hyperlink>
    </w:p>
    <w:p w14:paraId="73579536" w14:textId="36AB1B09"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2" w:history="1">
        <w:r w:rsidR="00661730" w:rsidRPr="00661730">
          <w:rPr>
            <w:rStyle w:val="Hyperlink"/>
            <w:b w:val="0"/>
            <w:bCs/>
            <w:noProof/>
          </w:rPr>
          <w:t>Bảng 2.5: Ưu nhược điểm của ngôn ngữ React-native.</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_Toc42507432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8</w:t>
        </w:r>
        <w:r w:rsidR="00661730" w:rsidRPr="00661730">
          <w:rPr>
            <w:b w:val="0"/>
            <w:bCs/>
            <w:noProof/>
            <w:webHidden/>
          </w:rPr>
          <w:fldChar w:fldCharType="end"/>
        </w:r>
      </w:hyperlink>
    </w:p>
    <w:p w14:paraId="02043EF8" w14:textId="521B117D"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3" w:history="1">
        <w:r w:rsidR="00661730" w:rsidRPr="00661730">
          <w:rPr>
            <w:rStyle w:val="Hyperlink"/>
            <w:b w:val="0"/>
            <w:bCs/>
            <w:noProof/>
          </w:rPr>
          <w:t>Bảng 2.6: Các thành phần cơ bản của ngôn ngữ React-native.</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_Toc42507433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9</w:t>
        </w:r>
        <w:r w:rsidR="00661730" w:rsidRPr="00661730">
          <w:rPr>
            <w:b w:val="0"/>
            <w:bCs/>
            <w:noProof/>
            <w:webHidden/>
          </w:rPr>
          <w:fldChar w:fldCharType="end"/>
        </w:r>
      </w:hyperlink>
    </w:p>
    <w:p w14:paraId="77F0576E" w14:textId="4AF99140"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4" w:history="1">
        <w:r w:rsidR="00661730" w:rsidRPr="00661730">
          <w:rPr>
            <w:rStyle w:val="Hyperlink"/>
            <w:b w:val="0"/>
            <w:bCs/>
            <w:noProof/>
          </w:rPr>
          <w:t>Bảng 2.7: Các thành phần của User Interface trong ngôn ngữ React-native.</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_Toc42507434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9</w:t>
        </w:r>
        <w:r w:rsidR="00661730" w:rsidRPr="00661730">
          <w:rPr>
            <w:b w:val="0"/>
            <w:bCs/>
            <w:noProof/>
            <w:webHidden/>
          </w:rPr>
          <w:fldChar w:fldCharType="end"/>
        </w:r>
      </w:hyperlink>
    </w:p>
    <w:p w14:paraId="5A56FEAA" w14:textId="5ECD610A"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5" w:history="1">
        <w:r w:rsidR="00661730" w:rsidRPr="00661730">
          <w:rPr>
            <w:rStyle w:val="Hyperlink"/>
            <w:b w:val="0"/>
            <w:bCs/>
            <w:noProof/>
          </w:rPr>
          <w:t>Bảng 2.8: Các thành phần cơ bản của List Views trong ngôn ngữ React-native.</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_Toc42507435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10</w:t>
        </w:r>
        <w:r w:rsidR="00661730" w:rsidRPr="00661730">
          <w:rPr>
            <w:b w:val="0"/>
            <w:bCs/>
            <w:noProof/>
            <w:webHidden/>
          </w:rPr>
          <w:fldChar w:fldCharType="end"/>
        </w:r>
      </w:hyperlink>
    </w:p>
    <w:p w14:paraId="5674994C" w14:textId="28B8EA3D"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6" w:history="1">
        <w:r w:rsidR="00661730" w:rsidRPr="00661730">
          <w:rPr>
            <w:rStyle w:val="Hyperlink"/>
            <w:b w:val="0"/>
            <w:bCs/>
            <w:noProof/>
          </w:rPr>
          <w:t>Bảng 2.9: Một số thành phần khác của ngôn ngữ React-native.</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_Toc42507436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10</w:t>
        </w:r>
        <w:r w:rsidR="00661730" w:rsidRPr="00661730">
          <w:rPr>
            <w:b w:val="0"/>
            <w:bCs/>
            <w:noProof/>
            <w:webHidden/>
          </w:rPr>
          <w:fldChar w:fldCharType="end"/>
        </w:r>
      </w:hyperlink>
    </w:p>
    <w:p w14:paraId="5229D4C5" w14:textId="2FBB04EC"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7" w:history="1">
        <w:r w:rsidR="00661730" w:rsidRPr="00661730">
          <w:rPr>
            <w:rStyle w:val="Hyperlink"/>
            <w:b w:val="0"/>
            <w:bCs/>
            <w:noProof/>
          </w:rPr>
          <w:t>Bảng 2.10: Hệ thống API riêng biệt.</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_Toc42507437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12</w:t>
        </w:r>
        <w:r w:rsidR="00661730" w:rsidRPr="00661730">
          <w:rPr>
            <w:b w:val="0"/>
            <w:bCs/>
            <w:noProof/>
            <w:webHidden/>
          </w:rPr>
          <w:fldChar w:fldCharType="end"/>
        </w:r>
      </w:hyperlink>
    </w:p>
    <w:p w14:paraId="29D47371" w14:textId="5989EFA8"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8" w:history="1">
        <w:r w:rsidR="00661730" w:rsidRPr="00661730">
          <w:rPr>
            <w:rStyle w:val="Hyperlink"/>
            <w:b w:val="0"/>
            <w:bCs/>
            <w:noProof/>
          </w:rPr>
          <w:t>Bảng 3.1: Đặc tả chi tiết quy trình đăng ký tài khoản.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_Toc42507438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19</w:t>
        </w:r>
        <w:r w:rsidR="00661730" w:rsidRPr="00661730">
          <w:rPr>
            <w:b w:val="0"/>
            <w:bCs/>
            <w:noProof/>
            <w:webHidden/>
          </w:rPr>
          <w:fldChar w:fldCharType="end"/>
        </w:r>
      </w:hyperlink>
    </w:p>
    <w:p w14:paraId="565D82C7" w14:textId="480A6A5B"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39" w:history="1">
        <w:r w:rsidR="00661730" w:rsidRPr="00661730">
          <w:rPr>
            <w:rStyle w:val="Hyperlink"/>
            <w:b w:val="0"/>
            <w:bCs/>
            <w:noProof/>
          </w:rPr>
          <w:t>Bảng 3.2: Đặc tả chi tiết quy trình đăng nhập tài khoản.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_Toc42507439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22</w:t>
        </w:r>
        <w:r w:rsidR="00661730" w:rsidRPr="00661730">
          <w:rPr>
            <w:b w:val="0"/>
            <w:bCs/>
            <w:noProof/>
            <w:webHidden/>
          </w:rPr>
          <w:fldChar w:fldCharType="end"/>
        </w:r>
      </w:hyperlink>
    </w:p>
    <w:p w14:paraId="5C6EE621" w14:textId="275AE303"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0" w:history="1">
        <w:r w:rsidR="00661730" w:rsidRPr="00661730">
          <w:rPr>
            <w:rStyle w:val="Hyperlink"/>
            <w:b w:val="0"/>
            <w:bCs/>
            <w:noProof/>
          </w:rPr>
          <w:t>Bảng 3.3: Đặc tả chi tiết quy trình thay đổi thông tin.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_Toc42507440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23</w:t>
        </w:r>
        <w:r w:rsidR="00661730" w:rsidRPr="00661730">
          <w:rPr>
            <w:b w:val="0"/>
            <w:bCs/>
            <w:noProof/>
            <w:webHidden/>
          </w:rPr>
          <w:fldChar w:fldCharType="end"/>
        </w:r>
      </w:hyperlink>
    </w:p>
    <w:p w14:paraId="257F7806" w14:textId="0EEAB304"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1" w:history="1">
        <w:r w:rsidR="00661730" w:rsidRPr="00661730">
          <w:rPr>
            <w:rStyle w:val="Hyperlink"/>
            <w:b w:val="0"/>
            <w:bCs/>
            <w:noProof/>
          </w:rPr>
          <w:t>Bảng 3.4: Đặc tả chi tiết quy trình thay đổi mật khẩu.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_Toc42507441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25</w:t>
        </w:r>
        <w:r w:rsidR="00661730" w:rsidRPr="00661730">
          <w:rPr>
            <w:b w:val="0"/>
            <w:bCs/>
            <w:noProof/>
            <w:webHidden/>
          </w:rPr>
          <w:fldChar w:fldCharType="end"/>
        </w:r>
      </w:hyperlink>
    </w:p>
    <w:p w14:paraId="262C5792" w14:textId="7BDB8B0D"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2" w:history="1">
        <w:r w:rsidR="00661730" w:rsidRPr="00661730">
          <w:rPr>
            <w:rStyle w:val="Hyperlink"/>
            <w:b w:val="0"/>
            <w:bCs/>
            <w:noProof/>
          </w:rPr>
          <w:t>Bảng 3.5: Đặc tả chi tiết quy trình thực hiện điểm danh.</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_Toc42507442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27</w:t>
        </w:r>
        <w:r w:rsidR="00661730" w:rsidRPr="00661730">
          <w:rPr>
            <w:b w:val="0"/>
            <w:bCs/>
            <w:noProof/>
            <w:webHidden/>
          </w:rPr>
          <w:fldChar w:fldCharType="end"/>
        </w:r>
      </w:hyperlink>
    </w:p>
    <w:p w14:paraId="0E284A44" w14:textId="457568E9"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3" w:history="1">
        <w:r w:rsidR="00661730" w:rsidRPr="00661730">
          <w:rPr>
            <w:rStyle w:val="Hyperlink"/>
            <w:b w:val="0"/>
            <w:bCs/>
            <w:noProof/>
          </w:rPr>
          <w:t>Bảng 3.6: Đặc tả chi tiết quy trình quyên góp.</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_Toc42507443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29</w:t>
        </w:r>
        <w:r w:rsidR="00661730" w:rsidRPr="00661730">
          <w:rPr>
            <w:b w:val="0"/>
            <w:bCs/>
            <w:noProof/>
            <w:webHidden/>
          </w:rPr>
          <w:fldChar w:fldCharType="end"/>
        </w:r>
      </w:hyperlink>
    </w:p>
    <w:p w14:paraId="3AB5DE75" w14:textId="6AC8E396"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4" w:history="1">
        <w:r w:rsidR="00661730" w:rsidRPr="00661730">
          <w:rPr>
            <w:rStyle w:val="Hyperlink"/>
            <w:b w:val="0"/>
            <w:bCs/>
            <w:noProof/>
          </w:rPr>
          <w:t>Bảng 3.7: Mô tả chi tiết thành phần trong đăng ký tài khoản.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_Toc42507444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31</w:t>
        </w:r>
        <w:r w:rsidR="00661730" w:rsidRPr="00661730">
          <w:rPr>
            <w:b w:val="0"/>
            <w:bCs/>
            <w:noProof/>
            <w:webHidden/>
          </w:rPr>
          <w:fldChar w:fldCharType="end"/>
        </w:r>
      </w:hyperlink>
    </w:p>
    <w:p w14:paraId="6E23FA7B" w14:textId="5B850F8A"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5" w:history="1">
        <w:r w:rsidR="00661730" w:rsidRPr="00661730">
          <w:rPr>
            <w:rStyle w:val="Hyperlink"/>
            <w:b w:val="0"/>
            <w:bCs/>
            <w:noProof/>
          </w:rPr>
          <w:t>Bảng 3.8: Mô tả chi tiết thành phần trong đăng nhập tài khoản.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_Toc42507445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32</w:t>
        </w:r>
        <w:r w:rsidR="00661730" w:rsidRPr="00661730">
          <w:rPr>
            <w:b w:val="0"/>
            <w:bCs/>
            <w:noProof/>
            <w:webHidden/>
          </w:rPr>
          <w:fldChar w:fldCharType="end"/>
        </w:r>
      </w:hyperlink>
    </w:p>
    <w:p w14:paraId="754D2190" w14:textId="445E09BE"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6" w:history="1">
        <w:r w:rsidR="00661730" w:rsidRPr="00661730">
          <w:rPr>
            <w:rStyle w:val="Hyperlink"/>
            <w:b w:val="0"/>
            <w:bCs/>
            <w:noProof/>
          </w:rPr>
          <w:t>Bảng 3.9: Mô tả chi tiết thành phần trong quên mật khẩu.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_Toc42507446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33</w:t>
        </w:r>
        <w:r w:rsidR="00661730" w:rsidRPr="00661730">
          <w:rPr>
            <w:b w:val="0"/>
            <w:bCs/>
            <w:noProof/>
            <w:webHidden/>
          </w:rPr>
          <w:fldChar w:fldCharType="end"/>
        </w:r>
      </w:hyperlink>
    </w:p>
    <w:p w14:paraId="2B0D8C45" w14:textId="79786296"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7" w:history="1">
        <w:r w:rsidR="00661730" w:rsidRPr="00661730">
          <w:rPr>
            <w:rStyle w:val="Hyperlink"/>
            <w:b w:val="0"/>
            <w:bCs/>
            <w:noProof/>
          </w:rPr>
          <w:t>Bảng 3.10: Mô tả chi tiết thành phần trong trang chủ.</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_Toc42507447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35</w:t>
        </w:r>
        <w:r w:rsidR="00661730" w:rsidRPr="00661730">
          <w:rPr>
            <w:b w:val="0"/>
            <w:bCs/>
            <w:noProof/>
            <w:webHidden/>
          </w:rPr>
          <w:fldChar w:fldCharType="end"/>
        </w:r>
      </w:hyperlink>
    </w:p>
    <w:p w14:paraId="41CB0FC1" w14:textId="02059CAF"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8" w:history="1">
        <w:r w:rsidR="00661730" w:rsidRPr="00661730">
          <w:rPr>
            <w:rStyle w:val="Hyperlink"/>
            <w:b w:val="0"/>
            <w:bCs/>
            <w:noProof/>
          </w:rPr>
          <w:t>Bảng 3.11: Mô tả chi tiết thành phần trong thanh menu.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_Toc42507448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36</w:t>
        </w:r>
        <w:r w:rsidR="00661730" w:rsidRPr="00661730">
          <w:rPr>
            <w:b w:val="0"/>
            <w:bCs/>
            <w:noProof/>
            <w:webHidden/>
          </w:rPr>
          <w:fldChar w:fldCharType="end"/>
        </w:r>
      </w:hyperlink>
    </w:p>
    <w:p w14:paraId="26282D0A" w14:textId="18CE79C0"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49" w:history="1">
        <w:r w:rsidR="00661730" w:rsidRPr="00661730">
          <w:rPr>
            <w:rStyle w:val="Hyperlink"/>
            <w:b w:val="0"/>
            <w:bCs/>
            <w:noProof/>
          </w:rPr>
          <w:t>Bảng 3.12: Mô tả chi tiết thành phần trong góp ý.</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_Toc42507449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37</w:t>
        </w:r>
        <w:r w:rsidR="00661730" w:rsidRPr="00661730">
          <w:rPr>
            <w:b w:val="0"/>
            <w:bCs/>
            <w:noProof/>
            <w:webHidden/>
          </w:rPr>
          <w:fldChar w:fldCharType="end"/>
        </w:r>
      </w:hyperlink>
    </w:p>
    <w:p w14:paraId="6E54AEDF" w14:textId="293E6DB3"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50" w:history="1">
        <w:r w:rsidR="00661730" w:rsidRPr="00661730">
          <w:rPr>
            <w:rStyle w:val="Hyperlink"/>
            <w:b w:val="0"/>
            <w:bCs/>
            <w:noProof/>
          </w:rPr>
          <w:t>Bảng 3.13: Mô tả chi tiết thành phần trong cập nhật thông tin cá nhân.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_Toc42507450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39</w:t>
        </w:r>
        <w:r w:rsidR="00661730" w:rsidRPr="00661730">
          <w:rPr>
            <w:b w:val="0"/>
            <w:bCs/>
            <w:noProof/>
            <w:webHidden/>
          </w:rPr>
          <w:fldChar w:fldCharType="end"/>
        </w:r>
      </w:hyperlink>
    </w:p>
    <w:p w14:paraId="41C5A3D6" w14:textId="06E5F3FB"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51" w:history="1">
        <w:r w:rsidR="00661730" w:rsidRPr="00661730">
          <w:rPr>
            <w:rStyle w:val="Hyperlink"/>
            <w:b w:val="0"/>
            <w:bCs/>
            <w:noProof/>
          </w:rPr>
          <w:t>Bảng 3.14: Mô tả chi tiết thành phần trong thay đổi mật khẩu.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_Toc42507451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40</w:t>
        </w:r>
        <w:r w:rsidR="00661730" w:rsidRPr="00661730">
          <w:rPr>
            <w:b w:val="0"/>
            <w:bCs/>
            <w:noProof/>
            <w:webHidden/>
          </w:rPr>
          <w:fldChar w:fldCharType="end"/>
        </w:r>
      </w:hyperlink>
    </w:p>
    <w:p w14:paraId="562B2846" w14:textId="1D11911C"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52" w:history="1">
        <w:r w:rsidR="00661730" w:rsidRPr="00661730">
          <w:rPr>
            <w:rStyle w:val="Hyperlink"/>
            <w:b w:val="0"/>
            <w:bCs/>
            <w:noProof/>
          </w:rPr>
          <w:t>Bảng 3.15: Mô tả chi tiết thành phần trong quyên góp.</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_Toc42507452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41</w:t>
        </w:r>
        <w:r w:rsidR="00661730" w:rsidRPr="00661730">
          <w:rPr>
            <w:b w:val="0"/>
            <w:bCs/>
            <w:noProof/>
            <w:webHidden/>
          </w:rPr>
          <w:fldChar w:fldCharType="end"/>
        </w:r>
      </w:hyperlink>
    </w:p>
    <w:p w14:paraId="50B4F5F9" w14:textId="5F79DC86"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53" w:history="1">
        <w:r w:rsidR="00661730" w:rsidRPr="00661730">
          <w:rPr>
            <w:rStyle w:val="Hyperlink"/>
            <w:b w:val="0"/>
            <w:bCs/>
            <w:noProof/>
          </w:rPr>
          <w:t>Bảng 4.1: Minh họa quy trình đăng nhập/đăng ký/quên mật khẩu.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_Toc42507453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44</w:t>
        </w:r>
        <w:r w:rsidR="00661730" w:rsidRPr="00661730">
          <w:rPr>
            <w:b w:val="0"/>
            <w:bCs/>
            <w:noProof/>
            <w:webHidden/>
          </w:rPr>
          <w:fldChar w:fldCharType="end"/>
        </w:r>
      </w:hyperlink>
    </w:p>
    <w:p w14:paraId="494D248D" w14:textId="147AB3B7"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54" w:history="1">
        <w:r w:rsidR="00661730" w:rsidRPr="00661730">
          <w:rPr>
            <w:rStyle w:val="Hyperlink"/>
            <w:b w:val="0"/>
            <w:bCs/>
            <w:noProof/>
          </w:rPr>
          <w:t>Bảng 4.2: Minh họa quy trình gửi góp ý.</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_Toc42507454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45</w:t>
        </w:r>
        <w:r w:rsidR="00661730" w:rsidRPr="00661730">
          <w:rPr>
            <w:b w:val="0"/>
            <w:bCs/>
            <w:noProof/>
            <w:webHidden/>
          </w:rPr>
          <w:fldChar w:fldCharType="end"/>
        </w:r>
      </w:hyperlink>
    </w:p>
    <w:p w14:paraId="2F801FEC" w14:textId="4BA78852"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55" w:history="1">
        <w:r w:rsidR="00661730" w:rsidRPr="00661730">
          <w:rPr>
            <w:rStyle w:val="Hyperlink"/>
            <w:b w:val="0"/>
            <w:bCs/>
            <w:noProof/>
          </w:rPr>
          <w:t>Bảng 4.3: Minh họa quy trình chỉnh sửa thông tin/thay đổi mật khẩu.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_Toc42507455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47</w:t>
        </w:r>
        <w:r w:rsidR="00661730" w:rsidRPr="00661730">
          <w:rPr>
            <w:b w:val="0"/>
            <w:bCs/>
            <w:noProof/>
            <w:webHidden/>
          </w:rPr>
          <w:fldChar w:fldCharType="end"/>
        </w:r>
      </w:hyperlink>
    </w:p>
    <w:p w14:paraId="2BB5FF83" w14:textId="61556D62" w:rsidR="00B15F0D" w:rsidRDefault="00661730">
      <w:pPr>
        <w:rPr>
          <w:rFonts w:eastAsia="Times New Roman" w:cs="Times New Roman"/>
          <w:b/>
          <w:sz w:val="32"/>
          <w:szCs w:val="32"/>
          <w:lang w:val="vi-VN"/>
        </w:rPr>
      </w:pPr>
      <w:r w:rsidRPr="00661730">
        <w:rPr>
          <w:bCs/>
        </w:rPr>
        <w:fldChar w:fldCharType="end"/>
      </w:r>
      <w:r w:rsidR="00B15F0D">
        <w:br w:type="page"/>
      </w:r>
    </w:p>
    <w:p w14:paraId="57F688EB" w14:textId="1072ECCD" w:rsidR="00D72D7D" w:rsidRPr="00D72D7D" w:rsidRDefault="00B15F0D" w:rsidP="00CD530B">
      <w:pPr>
        <w:pStyle w:val="level1"/>
      </w:pPr>
      <w:r>
        <w:lastRenderedPageBreak/>
        <w:t>DANH MỤC HÌNH VẼ</w:t>
      </w:r>
    </w:p>
    <w:p w14:paraId="02DB273A" w14:textId="20315EF7" w:rsidR="00661730" w:rsidRPr="00661730" w:rsidRDefault="00661730">
      <w:pPr>
        <w:pStyle w:val="TOC1"/>
        <w:tabs>
          <w:tab w:val="right" w:leader="dot" w:pos="9395"/>
        </w:tabs>
        <w:rPr>
          <w:rFonts w:asciiTheme="minorHAnsi" w:eastAsiaTheme="minorEastAsia" w:hAnsiTheme="minorHAnsi"/>
          <w:b w:val="0"/>
          <w:bCs/>
          <w:noProof/>
          <w:sz w:val="22"/>
        </w:rPr>
      </w:pPr>
      <w:r w:rsidRPr="00661730">
        <w:rPr>
          <w:b w:val="0"/>
          <w:bCs/>
        </w:rPr>
        <w:fldChar w:fldCharType="begin"/>
      </w:r>
      <w:r w:rsidRPr="00661730">
        <w:rPr>
          <w:b w:val="0"/>
          <w:bCs/>
        </w:rPr>
        <w:instrText xml:space="preserve"> TOC \h \z \t "CapPic1,1" </w:instrText>
      </w:r>
      <w:r w:rsidRPr="00661730">
        <w:rPr>
          <w:b w:val="0"/>
          <w:bCs/>
        </w:rPr>
        <w:fldChar w:fldCharType="separate"/>
      </w:r>
      <w:hyperlink w:anchor="_Toc42507462" w:history="1">
        <w:r w:rsidRPr="00661730">
          <w:rPr>
            <w:rStyle w:val="Hyperlink"/>
            <w:b w:val="0"/>
            <w:bCs/>
            <w:noProof/>
          </w:rPr>
          <w:t>Hình 1.1: Phác thảo ý tưởng ứng dụng.</w:t>
        </w:r>
        <w:r w:rsidRPr="00661730">
          <w:rPr>
            <w:b w:val="0"/>
            <w:bCs/>
            <w:noProof/>
            <w:webHidden/>
          </w:rPr>
          <w:tab/>
        </w:r>
        <w:r w:rsidRPr="00661730">
          <w:rPr>
            <w:b w:val="0"/>
            <w:bCs/>
            <w:noProof/>
            <w:webHidden/>
          </w:rPr>
          <w:fldChar w:fldCharType="begin"/>
        </w:r>
        <w:r w:rsidRPr="00661730">
          <w:rPr>
            <w:b w:val="0"/>
            <w:bCs/>
            <w:noProof/>
            <w:webHidden/>
          </w:rPr>
          <w:instrText xml:space="preserve"> PAGEREF _Toc42507462 \h </w:instrText>
        </w:r>
        <w:r w:rsidRPr="00661730">
          <w:rPr>
            <w:b w:val="0"/>
            <w:bCs/>
            <w:noProof/>
            <w:webHidden/>
          </w:rPr>
        </w:r>
        <w:r w:rsidRPr="00661730">
          <w:rPr>
            <w:b w:val="0"/>
            <w:bCs/>
            <w:noProof/>
            <w:webHidden/>
          </w:rPr>
          <w:fldChar w:fldCharType="separate"/>
        </w:r>
        <w:r w:rsidRPr="00661730">
          <w:rPr>
            <w:b w:val="0"/>
            <w:bCs/>
            <w:noProof/>
            <w:webHidden/>
          </w:rPr>
          <w:t>6</w:t>
        </w:r>
        <w:r w:rsidRPr="00661730">
          <w:rPr>
            <w:b w:val="0"/>
            <w:bCs/>
            <w:noProof/>
            <w:webHidden/>
          </w:rPr>
          <w:fldChar w:fldCharType="end"/>
        </w:r>
      </w:hyperlink>
    </w:p>
    <w:p w14:paraId="2C7C8848" w14:textId="20AB6754"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63" w:history="1">
        <w:r w:rsidR="00661730" w:rsidRPr="00661730">
          <w:rPr>
            <w:rStyle w:val="Hyperlink"/>
            <w:b w:val="0"/>
            <w:bCs/>
            <w:noProof/>
          </w:rPr>
          <w:t>Hình 2.1: Kiến trúc tổng thể hệ thống Way4.</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_Toc42507463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1</w:t>
        </w:r>
        <w:r w:rsidR="00661730" w:rsidRPr="00661730">
          <w:rPr>
            <w:b w:val="0"/>
            <w:bCs/>
            <w:noProof/>
            <w:webHidden/>
          </w:rPr>
          <w:fldChar w:fldCharType="end"/>
        </w:r>
      </w:hyperlink>
    </w:p>
    <w:p w14:paraId="4084EC14" w14:textId="1AC6CBE7"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64" w:history="1">
        <w:r w:rsidR="00661730" w:rsidRPr="00661730">
          <w:rPr>
            <w:rStyle w:val="Hyperlink"/>
            <w:b w:val="0"/>
            <w:bCs/>
            <w:noProof/>
          </w:rPr>
          <w:t>Hình 3.1: Sơ đồ phân rã chức năng người dùng.</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_Toc42507464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13</w:t>
        </w:r>
        <w:r w:rsidR="00661730" w:rsidRPr="00661730">
          <w:rPr>
            <w:b w:val="0"/>
            <w:bCs/>
            <w:noProof/>
            <w:webHidden/>
          </w:rPr>
          <w:fldChar w:fldCharType="end"/>
        </w:r>
      </w:hyperlink>
    </w:p>
    <w:p w14:paraId="46619567" w14:textId="1A1927C9"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65" w:history="1">
        <w:r w:rsidR="00661730" w:rsidRPr="00661730">
          <w:rPr>
            <w:rStyle w:val="Hyperlink"/>
            <w:b w:val="0"/>
            <w:bCs/>
            <w:noProof/>
          </w:rPr>
          <w:t>Hình 3.2: Sơ đồ ngữ cảnh.</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_Toc42507465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14</w:t>
        </w:r>
        <w:r w:rsidR="00661730" w:rsidRPr="00661730">
          <w:rPr>
            <w:b w:val="0"/>
            <w:bCs/>
            <w:noProof/>
            <w:webHidden/>
          </w:rPr>
          <w:fldChar w:fldCharType="end"/>
        </w:r>
      </w:hyperlink>
    </w:p>
    <w:p w14:paraId="28AD7DF7" w14:textId="7866280F"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66" w:history="1">
        <w:r w:rsidR="00661730" w:rsidRPr="00661730">
          <w:rPr>
            <w:rStyle w:val="Hyperlink"/>
            <w:b w:val="0"/>
            <w:bCs/>
            <w:noProof/>
          </w:rPr>
          <w:t>Hình 3.3: Sơ đồ luồng dữ liệu mức đỉnh.</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_Toc42507466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16</w:t>
        </w:r>
        <w:r w:rsidR="00661730" w:rsidRPr="00661730">
          <w:rPr>
            <w:b w:val="0"/>
            <w:bCs/>
            <w:noProof/>
            <w:webHidden/>
          </w:rPr>
          <w:fldChar w:fldCharType="end"/>
        </w:r>
      </w:hyperlink>
    </w:p>
    <w:p w14:paraId="22C635A3" w14:textId="4A5D7B80"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67" w:history="1">
        <w:r w:rsidR="00661730" w:rsidRPr="00661730">
          <w:rPr>
            <w:rStyle w:val="Hyperlink"/>
            <w:b w:val="0"/>
            <w:bCs/>
            <w:noProof/>
          </w:rPr>
          <w:t>Hình 3.4: Quy trình đăng ký tài khoản.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_Toc42507467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18</w:t>
        </w:r>
        <w:r w:rsidR="00661730" w:rsidRPr="00661730">
          <w:rPr>
            <w:b w:val="0"/>
            <w:bCs/>
            <w:noProof/>
            <w:webHidden/>
          </w:rPr>
          <w:fldChar w:fldCharType="end"/>
        </w:r>
      </w:hyperlink>
    </w:p>
    <w:p w14:paraId="29047DF1" w14:textId="082B5BA7"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68" w:history="1">
        <w:r w:rsidR="00661730" w:rsidRPr="00661730">
          <w:rPr>
            <w:rStyle w:val="Hyperlink"/>
            <w:b w:val="0"/>
            <w:bCs/>
            <w:noProof/>
          </w:rPr>
          <w:t>Hình 3.5: Quy trình đăng nhập tài khoản.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_Toc42507468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20</w:t>
        </w:r>
        <w:r w:rsidR="00661730" w:rsidRPr="00661730">
          <w:rPr>
            <w:b w:val="0"/>
            <w:bCs/>
            <w:noProof/>
            <w:webHidden/>
          </w:rPr>
          <w:fldChar w:fldCharType="end"/>
        </w:r>
      </w:hyperlink>
    </w:p>
    <w:p w14:paraId="2C604438" w14:textId="7C3E2E79"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69" w:history="1">
        <w:r w:rsidR="00661730" w:rsidRPr="00661730">
          <w:rPr>
            <w:rStyle w:val="Hyperlink"/>
            <w:b w:val="0"/>
            <w:bCs/>
            <w:noProof/>
          </w:rPr>
          <w:t>Hình 3.6: Quy trình thay đổi thông tin.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_Toc42507469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22</w:t>
        </w:r>
        <w:r w:rsidR="00661730" w:rsidRPr="00661730">
          <w:rPr>
            <w:b w:val="0"/>
            <w:bCs/>
            <w:noProof/>
            <w:webHidden/>
          </w:rPr>
          <w:fldChar w:fldCharType="end"/>
        </w:r>
      </w:hyperlink>
    </w:p>
    <w:p w14:paraId="0425DEA1" w14:textId="27EA918B"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0" w:history="1">
        <w:r w:rsidR="00661730" w:rsidRPr="00661730">
          <w:rPr>
            <w:rStyle w:val="Hyperlink"/>
            <w:b w:val="0"/>
            <w:bCs/>
            <w:noProof/>
          </w:rPr>
          <w:t>Hình 3.7: Quy trình thay đổi mật khẩu.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_Toc42507470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24</w:t>
        </w:r>
        <w:r w:rsidR="00661730" w:rsidRPr="00661730">
          <w:rPr>
            <w:b w:val="0"/>
            <w:bCs/>
            <w:noProof/>
            <w:webHidden/>
          </w:rPr>
          <w:fldChar w:fldCharType="end"/>
        </w:r>
      </w:hyperlink>
    </w:p>
    <w:p w14:paraId="3BDA8880" w14:textId="74954CB3"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1" w:history="1">
        <w:r w:rsidR="00661730" w:rsidRPr="00661730">
          <w:rPr>
            <w:rStyle w:val="Hyperlink"/>
            <w:b w:val="0"/>
            <w:bCs/>
            <w:noProof/>
          </w:rPr>
          <w:t>Hình 3.8: Quy trình thực hiện điểm danh.</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_Toc42507471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26</w:t>
        </w:r>
        <w:r w:rsidR="00661730" w:rsidRPr="00661730">
          <w:rPr>
            <w:b w:val="0"/>
            <w:bCs/>
            <w:noProof/>
            <w:webHidden/>
          </w:rPr>
          <w:fldChar w:fldCharType="end"/>
        </w:r>
      </w:hyperlink>
    </w:p>
    <w:p w14:paraId="49B37150" w14:textId="39E00FB6"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2" w:history="1">
        <w:r w:rsidR="00661730" w:rsidRPr="00661730">
          <w:rPr>
            <w:rStyle w:val="Hyperlink"/>
            <w:b w:val="0"/>
            <w:bCs/>
            <w:noProof/>
          </w:rPr>
          <w:t>Hình 3.9: Quy trình thực hiện quyên góp.</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_Toc42507472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28</w:t>
        </w:r>
        <w:r w:rsidR="00661730" w:rsidRPr="00661730">
          <w:rPr>
            <w:b w:val="0"/>
            <w:bCs/>
            <w:noProof/>
            <w:webHidden/>
          </w:rPr>
          <w:fldChar w:fldCharType="end"/>
        </w:r>
      </w:hyperlink>
    </w:p>
    <w:p w14:paraId="040EE99A" w14:textId="14728ABC"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3" w:history="1">
        <w:r w:rsidR="00661730" w:rsidRPr="00661730">
          <w:rPr>
            <w:rStyle w:val="Hyperlink"/>
            <w:b w:val="0"/>
            <w:bCs/>
            <w:noProof/>
          </w:rPr>
          <w:t>Hình 3.10: Giao diện đăng ký.</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_Toc42507473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30</w:t>
        </w:r>
        <w:r w:rsidR="00661730" w:rsidRPr="00661730">
          <w:rPr>
            <w:b w:val="0"/>
            <w:bCs/>
            <w:noProof/>
            <w:webHidden/>
          </w:rPr>
          <w:fldChar w:fldCharType="end"/>
        </w:r>
      </w:hyperlink>
    </w:p>
    <w:p w14:paraId="4B245CC3" w14:textId="53D53A23"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4" w:history="1">
        <w:r w:rsidR="00661730" w:rsidRPr="00661730">
          <w:rPr>
            <w:rStyle w:val="Hyperlink"/>
            <w:b w:val="0"/>
            <w:bCs/>
            <w:noProof/>
          </w:rPr>
          <w:t>Hình 3.11: Giao diện đăng nhập.</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_Toc42507474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31</w:t>
        </w:r>
        <w:r w:rsidR="00661730" w:rsidRPr="00661730">
          <w:rPr>
            <w:b w:val="0"/>
            <w:bCs/>
            <w:noProof/>
            <w:webHidden/>
          </w:rPr>
          <w:fldChar w:fldCharType="end"/>
        </w:r>
      </w:hyperlink>
    </w:p>
    <w:p w14:paraId="4D0777EF" w14:textId="1022A04D"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5" w:history="1">
        <w:r w:rsidR="00661730" w:rsidRPr="00661730">
          <w:rPr>
            <w:rStyle w:val="Hyperlink"/>
            <w:b w:val="0"/>
            <w:bCs/>
            <w:noProof/>
          </w:rPr>
          <w:t>Hình 3.12: Giao diện quên mật khẩu.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_Toc42507475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32</w:t>
        </w:r>
        <w:r w:rsidR="00661730" w:rsidRPr="00661730">
          <w:rPr>
            <w:b w:val="0"/>
            <w:bCs/>
            <w:noProof/>
            <w:webHidden/>
          </w:rPr>
          <w:fldChar w:fldCharType="end"/>
        </w:r>
      </w:hyperlink>
    </w:p>
    <w:p w14:paraId="3290F686" w14:textId="6A12C432"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6" w:history="1">
        <w:r w:rsidR="00661730" w:rsidRPr="00661730">
          <w:rPr>
            <w:rStyle w:val="Hyperlink"/>
            <w:b w:val="0"/>
            <w:bCs/>
            <w:noProof/>
          </w:rPr>
          <w:t>Hình 3.13: Giao diện trang chủ.</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_Toc42507476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34</w:t>
        </w:r>
        <w:r w:rsidR="00661730" w:rsidRPr="00661730">
          <w:rPr>
            <w:b w:val="0"/>
            <w:bCs/>
            <w:noProof/>
            <w:webHidden/>
          </w:rPr>
          <w:fldChar w:fldCharType="end"/>
        </w:r>
      </w:hyperlink>
    </w:p>
    <w:p w14:paraId="7E4E3F54" w14:textId="0C109AE8"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7" w:history="1">
        <w:r w:rsidR="00661730" w:rsidRPr="00661730">
          <w:rPr>
            <w:rStyle w:val="Hyperlink"/>
            <w:b w:val="0"/>
            <w:bCs/>
            <w:noProof/>
          </w:rPr>
          <w:t>Hình 3.14: Giao diện thanh menu.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_Toc42507477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35</w:t>
        </w:r>
        <w:r w:rsidR="00661730" w:rsidRPr="00661730">
          <w:rPr>
            <w:b w:val="0"/>
            <w:bCs/>
            <w:noProof/>
            <w:webHidden/>
          </w:rPr>
          <w:fldChar w:fldCharType="end"/>
        </w:r>
      </w:hyperlink>
    </w:p>
    <w:p w14:paraId="1AE072C1" w14:textId="717129F0"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8" w:history="1">
        <w:r w:rsidR="00661730" w:rsidRPr="00661730">
          <w:rPr>
            <w:rStyle w:val="Hyperlink"/>
            <w:b w:val="0"/>
            <w:bCs/>
            <w:noProof/>
          </w:rPr>
          <w:t>Hình 3.15: Giao diện góp ý.</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_Toc42507478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36</w:t>
        </w:r>
        <w:r w:rsidR="00661730" w:rsidRPr="00661730">
          <w:rPr>
            <w:b w:val="0"/>
            <w:bCs/>
            <w:noProof/>
            <w:webHidden/>
          </w:rPr>
          <w:fldChar w:fldCharType="end"/>
        </w:r>
      </w:hyperlink>
    </w:p>
    <w:p w14:paraId="2F9F05B2" w14:textId="46F7AE60"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79" w:history="1">
        <w:r w:rsidR="00661730" w:rsidRPr="00661730">
          <w:rPr>
            <w:rStyle w:val="Hyperlink"/>
            <w:b w:val="0"/>
            <w:bCs/>
            <w:noProof/>
          </w:rPr>
          <w:t>Hình 3.16: Giao diện thông tin cá nhân.</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_Toc42507479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38</w:t>
        </w:r>
        <w:r w:rsidR="00661730" w:rsidRPr="00661730">
          <w:rPr>
            <w:b w:val="0"/>
            <w:bCs/>
            <w:noProof/>
            <w:webHidden/>
          </w:rPr>
          <w:fldChar w:fldCharType="end"/>
        </w:r>
      </w:hyperlink>
    </w:p>
    <w:p w14:paraId="02AA3E42" w14:textId="27002CEB"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80" w:history="1">
        <w:r w:rsidR="00661730" w:rsidRPr="00661730">
          <w:rPr>
            <w:rStyle w:val="Hyperlink"/>
            <w:b w:val="0"/>
            <w:bCs/>
            <w:noProof/>
          </w:rPr>
          <w:t>Hình 3.17: Giao diện thay đổi mật khẩu.</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_Toc42507480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39</w:t>
        </w:r>
        <w:r w:rsidR="00661730" w:rsidRPr="00661730">
          <w:rPr>
            <w:b w:val="0"/>
            <w:bCs/>
            <w:noProof/>
            <w:webHidden/>
          </w:rPr>
          <w:fldChar w:fldCharType="end"/>
        </w:r>
      </w:hyperlink>
    </w:p>
    <w:p w14:paraId="58230D1E" w14:textId="73905F5F"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81" w:history="1">
        <w:r w:rsidR="00661730" w:rsidRPr="00661730">
          <w:rPr>
            <w:rStyle w:val="Hyperlink"/>
            <w:b w:val="0"/>
            <w:bCs/>
            <w:noProof/>
          </w:rPr>
          <w:t>Hình 3.18: Giao diện quyên góp.</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_Toc42507481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41</w:t>
        </w:r>
        <w:r w:rsidR="00661730" w:rsidRPr="00661730">
          <w:rPr>
            <w:b w:val="0"/>
            <w:bCs/>
            <w:noProof/>
            <w:webHidden/>
          </w:rPr>
          <w:fldChar w:fldCharType="end"/>
        </w:r>
      </w:hyperlink>
    </w:p>
    <w:p w14:paraId="53BB1902" w14:textId="76C93E71" w:rsidR="00661730" w:rsidRPr="00661730" w:rsidRDefault="00A90B83">
      <w:pPr>
        <w:pStyle w:val="TOC1"/>
        <w:tabs>
          <w:tab w:val="right" w:leader="dot" w:pos="9395"/>
        </w:tabs>
        <w:rPr>
          <w:rFonts w:asciiTheme="minorHAnsi" w:eastAsiaTheme="minorEastAsia" w:hAnsiTheme="minorHAnsi"/>
          <w:b w:val="0"/>
          <w:bCs/>
          <w:noProof/>
          <w:sz w:val="22"/>
        </w:rPr>
      </w:pPr>
      <w:hyperlink w:anchor="_Toc42507482" w:history="1">
        <w:r w:rsidR="00661730" w:rsidRPr="00661730">
          <w:rPr>
            <w:rStyle w:val="Hyperlink"/>
            <w:b w:val="0"/>
            <w:bCs/>
            <w:noProof/>
          </w:rPr>
          <w:t>Bảng 4.4: Minh họa quy trình quyên góp.</w:t>
        </w:r>
        <w:r w:rsidR="00661730" w:rsidRPr="00661730">
          <w:rPr>
            <w:b w:val="0"/>
            <w:bCs/>
            <w:noProof/>
            <w:webHidden/>
          </w:rPr>
          <w:tab/>
        </w:r>
        <w:r w:rsidR="00661730" w:rsidRPr="00661730">
          <w:rPr>
            <w:b w:val="0"/>
            <w:bCs/>
            <w:noProof/>
            <w:webHidden/>
          </w:rPr>
          <w:fldChar w:fldCharType="begin"/>
        </w:r>
        <w:r w:rsidR="00661730" w:rsidRPr="00661730">
          <w:rPr>
            <w:b w:val="0"/>
            <w:bCs/>
            <w:noProof/>
            <w:webHidden/>
          </w:rPr>
          <w:instrText xml:space="preserve"> PAGEREF _Toc42507482 \h </w:instrText>
        </w:r>
        <w:r w:rsidR="00661730" w:rsidRPr="00661730">
          <w:rPr>
            <w:b w:val="0"/>
            <w:bCs/>
            <w:noProof/>
            <w:webHidden/>
          </w:rPr>
        </w:r>
        <w:r w:rsidR="00661730" w:rsidRPr="00661730">
          <w:rPr>
            <w:b w:val="0"/>
            <w:bCs/>
            <w:noProof/>
            <w:webHidden/>
          </w:rPr>
          <w:fldChar w:fldCharType="separate"/>
        </w:r>
        <w:r w:rsidR="00661730" w:rsidRPr="00661730">
          <w:rPr>
            <w:b w:val="0"/>
            <w:bCs/>
            <w:noProof/>
            <w:webHidden/>
          </w:rPr>
          <w:t>48</w:t>
        </w:r>
        <w:r w:rsidR="00661730" w:rsidRPr="00661730">
          <w:rPr>
            <w:b w:val="0"/>
            <w:bCs/>
            <w:noProof/>
            <w:webHidden/>
          </w:rPr>
          <w:fldChar w:fldCharType="end"/>
        </w:r>
      </w:hyperlink>
    </w:p>
    <w:p w14:paraId="7058721E" w14:textId="4BBB3BCA" w:rsidR="00D72D7D" w:rsidRDefault="00661730" w:rsidP="00477CA4">
      <w:pPr>
        <w:ind w:left="1418"/>
      </w:pPr>
      <w:r w:rsidRPr="00661730">
        <w:rPr>
          <w:bCs/>
        </w:rPr>
        <w:fldChar w:fldCharType="end"/>
      </w:r>
    </w:p>
    <w:p w14:paraId="0C1EEB94" w14:textId="77777777" w:rsidR="00D72D7D" w:rsidRDefault="00D72D7D" w:rsidP="00477CA4">
      <w:pPr>
        <w:ind w:left="1418"/>
      </w:pPr>
    </w:p>
    <w:p w14:paraId="194037DA" w14:textId="77777777" w:rsidR="00D72D7D" w:rsidRDefault="00D72D7D" w:rsidP="00477CA4">
      <w:pPr>
        <w:ind w:left="1418"/>
      </w:pPr>
    </w:p>
    <w:p w14:paraId="4FAB6AAE" w14:textId="77777777" w:rsidR="00D72D7D" w:rsidRDefault="00D72D7D" w:rsidP="00477CA4">
      <w:pPr>
        <w:ind w:left="1418"/>
      </w:pPr>
    </w:p>
    <w:p w14:paraId="6891DE7F" w14:textId="54F8E23F" w:rsidR="007B10A2" w:rsidRDefault="007B10A2" w:rsidP="00B15F0D">
      <w:r>
        <w:br w:type="page"/>
      </w:r>
    </w:p>
    <w:p w14:paraId="72409404" w14:textId="77777777" w:rsidR="00FE4DC9" w:rsidRDefault="00FE4DC9" w:rsidP="00807CFA">
      <w:pPr>
        <w:pStyle w:val="level1"/>
        <w:jc w:val="left"/>
        <w:sectPr w:rsidR="00FE4DC9" w:rsidSect="00A3520D">
          <w:pgSz w:w="12240" w:h="15840"/>
          <w:pgMar w:top="1134" w:right="1134" w:bottom="1134" w:left="1701" w:header="720" w:footer="720" w:gutter="0"/>
          <w:cols w:space="720"/>
          <w:docGrid w:linePitch="360"/>
        </w:sectPr>
      </w:pPr>
    </w:p>
    <w:p w14:paraId="12F3E90F" w14:textId="1A47461E" w:rsidR="00477CA4" w:rsidRPr="00FE3866" w:rsidRDefault="005A768E" w:rsidP="00807CFA">
      <w:pPr>
        <w:pStyle w:val="L1"/>
        <w:rPr>
          <w:color w:val="FF0000"/>
        </w:rPr>
      </w:pPr>
      <w:bookmarkStart w:id="0" w:name="_Toc42507300"/>
      <w:r w:rsidRPr="00FE3866">
        <w:rPr>
          <w:color w:val="FF0000"/>
          <w:lang w:val="en-US"/>
        </w:rPr>
        <w:lastRenderedPageBreak/>
        <w:t xml:space="preserve">LỜI </w:t>
      </w:r>
      <w:r w:rsidR="00477CA4" w:rsidRPr="00FE3866">
        <w:rPr>
          <w:color w:val="FF0000"/>
        </w:rPr>
        <w:t>MỞ ĐẦU</w:t>
      </w:r>
      <w:bookmarkEnd w:id="0"/>
    </w:p>
    <w:p w14:paraId="07D82163" w14:textId="4F680828" w:rsidR="00504C87" w:rsidRPr="00FE3866" w:rsidRDefault="003A3C21" w:rsidP="007812B0">
      <w:pPr>
        <w:pStyle w:val="L2"/>
        <w:rPr>
          <w:color w:val="FF0000"/>
        </w:rPr>
      </w:pPr>
      <w:bookmarkStart w:id="1" w:name="_Toc42507301"/>
      <w:r w:rsidRPr="00FE3866">
        <w:rPr>
          <w:color w:val="FF0000"/>
        </w:rPr>
        <w:t xml:space="preserve">1. </w:t>
      </w:r>
      <w:r w:rsidR="005A1BF9" w:rsidRPr="00FE3866">
        <w:rPr>
          <w:color w:val="FF0000"/>
        </w:rPr>
        <w:t>Lý do lựa chọn đề tài</w:t>
      </w:r>
      <w:bookmarkEnd w:id="1"/>
    </w:p>
    <w:p w14:paraId="328032B9" w14:textId="0BF9B20C" w:rsidR="003A3C21" w:rsidRPr="00FE3866" w:rsidRDefault="00DA6355" w:rsidP="00245553">
      <w:pPr>
        <w:pStyle w:val="FormChuan"/>
        <w:rPr>
          <w:color w:val="FF0000"/>
        </w:rPr>
      </w:pPr>
      <w:r w:rsidRPr="00FE3866">
        <w:rPr>
          <w:rFonts w:eastAsia="Times New Roman"/>
          <w:color w:val="FF0000"/>
        </w:rPr>
        <w:t>Cuộc CMCN</w:t>
      </w:r>
      <w:r w:rsidR="00330157" w:rsidRPr="00FE3866">
        <w:rPr>
          <w:rFonts w:eastAsia="Times New Roman"/>
          <w:color w:val="FF0000"/>
        </w:rPr>
        <w:t xml:space="preserve"> lần thứ</w:t>
      </w:r>
      <w:r w:rsidRPr="00FE3866">
        <w:rPr>
          <w:rFonts w:eastAsia="Times New Roman"/>
          <w:color w:val="FF0000"/>
        </w:rPr>
        <w:t xml:space="preserve"> 4 ra đời dựa trên sự cải tiến nền tảng của CMCN lần thứ 3 với những công nghệ mới như</w:t>
      </w:r>
      <w:r w:rsidR="00330157" w:rsidRPr="00FE3866">
        <w:rPr>
          <w:rFonts w:eastAsia="Times New Roman"/>
          <w:color w:val="FF0000"/>
        </w:rPr>
        <w:t xml:space="preserve"> AI, IoT, </w:t>
      </w:r>
      <w:r w:rsidR="00BF6859" w:rsidRPr="00FE3866">
        <w:rPr>
          <w:rFonts w:eastAsia="Times New Roman"/>
          <w:color w:val="FF0000"/>
        </w:rPr>
        <w:t>robot</w:t>
      </w:r>
      <w:r w:rsidR="00330157" w:rsidRPr="00FE3866">
        <w:rPr>
          <w:rFonts w:eastAsia="Times New Roman"/>
          <w:color w:val="FF0000"/>
        </w:rPr>
        <w:t xml:space="preserve">, 3D,… </w:t>
      </w:r>
      <w:r w:rsidR="006F55A5" w:rsidRPr="00FE3866">
        <w:rPr>
          <w:rFonts w:eastAsia="Times New Roman"/>
          <w:color w:val="FF0000"/>
        </w:rPr>
        <w:t xml:space="preserve">đã có những tác động không nhỏ đến đời sống của con người trong xã hội, góp phần làm thay đổi thói quen, nhận thức, tư duy của chúng ta trong rất nhiều lĩnh vực. </w:t>
      </w:r>
      <w:r w:rsidR="00245553" w:rsidRPr="00FE3866">
        <w:rPr>
          <w:rFonts w:eastAsia="Times New Roman"/>
          <w:color w:val="FF0000"/>
        </w:rPr>
        <w:t xml:space="preserve">Trong đó có thể kể đến lĩnh vực thanh toán điện tử với một xã hội “không tiền mặt” đang </w:t>
      </w:r>
      <w:r w:rsidR="00245553" w:rsidRPr="00FE3866">
        <w:rPr>
          <w:color w:val="FF0000"/>
        </w:rPr>
        <w:t>trở thành xu hướng tất yếu của hầu hết các quốc gia trên thế giới. nhằm thúc đẩy nền kinh tế, minh bạch các giao dịch chi tiêu và làm trơn tru dòng chảy tiền tệ.</w:t>
      </w:r>
      <w:r w:rsidR="00245553" w:rsidRPr="00FE3866">
        <w:rPr>
          <w:rFonts w:eastAsia="Times New Roman"/>
          <w:color w:val="FF0000"/>
        </w:rPr>
        <w:t xml:space="preserve"> </w:t>
      </w:r>
      <w:r w:rsidR="003A3C21" w:rsidRPr="00FE3866">
        <w:rPr>
          <w:color w:val="FF0000"/>
        </w:rPr>
        <w:t>Tại đó, thanh toán điện tử được cho là hình thức thanh toán phổ biến được áp dụng vào rất nhiều các lĩnh vực đời sống trong đó có từ thiện.</w:t>
      </w:r>
    </w:p>
    <w:p w14:paraId="7B26A8F6" w14:textId="28FFDDB7" w:rsidR="003A3C21" w:rsidRPr="00FE3866" w:rsidRDefault="00D261F2" w:rsidP="000A514F">
      <w:pPr>
        <w:pStyle w:val="FormChuan"/>
        <w:rPr>
          <w:color w:val="FF0000"/>
        </w:rPr>
      </w:pPr>
      <w:r w:rsidRPr="00FE3866">
        <w:rPr>
          <w:color w:val="FF0000"/>
        </w:rPr>
        <w:t>Tại Việt Nam, hình thức từ thiện trực tuyến đang dần trở nên phổ biến khi mà xu hướng sử dụng các thiết bị di động và mạng Internet để giải quyết các nhu cầu cá nhân và nhu cầu xã hội ngày càng được ưa chuộng</w:t>
      </w:r>
      <w:r w:rsidR="000A514F" w:rsidRPr="00FE3866">
        <w:rPr>
          <w:color w:val="FF0000"/>
        </w:rPr>
        <w:t>. Hơn nữa, Việt Nam còn là một quốc gia có sự chênh lệch giữa các vùng miền, vị trí địa lý khác nhau dẫn đến điều kiện kinh tế khác nhau, thêm vào đó là sự ảnh hưởng từ thiên tai, dịch bệnh khiến cho nhiều gia đình lâm vào hoàn cảnh khó khăn và cần sự trợ giúp của xã hội.</w:t>
      </w:r>
    </w:p>
    <w:p w14:paraId="05C04C0D" w14:textId="08547172" w:rsidR="00D951EA" w:rsidRPr="00D951EA" w:rsidRDefault="00E928A5" w:rsidP="00D951EA">
      <w:pPr>
        <w:pStyle w:val="FormChuan"/>
        <w:rPr>
          <w:color w:val="FF0000"/>
        </w:rPr>
      </w:pPr>
      <w:r>
        <w:rPr>
          <w:color w:val="FF0000"/>
        </w:rPr>
        <w:t>N</w:t>
      </w:r>
      <w:r w:rsidR="006D796B" w:rsidRPr="00FE3866">
        <w:rPr>
          <w:color w:val="FF0000"/>
        </w:rPr>
        <w:t xml:space="preserve">hận thấy đây là một hoạt động ý nghĩa mang tính nhân văn cao, cần được lan tỏa và chia sẻ đến cộng đồng. Bên cạnh đó còn được sự hợp tác, hỗ trợ của Đoàn Thanh niên và Hội Sinh viên Học </w:t>
      </w:r>
      <w:r w:rsidR="009E55D4" w:rsidRPr="00FE3866">
        <w:rPr>
          <w:color w:val="FF0000"/>
        </w:rPr>
        <w:t>v</w:t>
      </w:r>
      <w:r w:rsidR="006D796B" w:rsidRPr="00FE3866">
        <w:rPr>
          <w:color w:val="FF0000"/>
        </w:rPr>
        <w:t>iện Ngân Hàng trên vai trò là tổ chức vận hành hệ thống,</w:t>
      </w:r>
      <w:r w:rsidR="009E55D4" w:rsidRPr="00FE3866">
        <w:rPr>
          <w:color w:val="FF0000"/>
        </w:rPr>
        <w:t xml:space="preserve"> công ty TNHH OpenWay Việt Nam với vai trò là đơn vị cung cấp nền tảng thanh toán điện tử</w:t>
      </w:r>
      <w:r w:rsidR="006D796B" w:rsidRPr="00FE3866">
        <w:rPr>
          <w:color w:val="FF0000"/>
        </w:rPr>
        <w:t xml:space="preserve"> nhóm nghiên cứu sinh tại phòng </w:t>
      </w:r>
      <w:r w:rsidR="009E55D4" w:rsidRPr="00FE3866">
        <w:rPr>
          <w:color w:val="FF0000"/>
        </w:rPr>
        <w:t>thí nghiệm Học viện Ngân hàng chúng em đã xây dựng một ví từ thiện trực tuyến trên hai môi trường Mobile App và Web App nhằm nhân rộng tình yêu thương trong toàn bộ sinh viên và giảng viên của Học viện.</w:t>
      </w:r>
      <w:r w:rsidR="003A3C21" w:rsidRPr="00FE3866">
        <w:rPr>
          <w:color w:val="FF0000"/>
        </w:rPr>
        <w:t xml:space="preserve"> </w:t>
      </w:r>
    </w:p>
    <w:p w14:paraId="3444AE81" w14:textId="6274AB0A" w:rsidR="003A3C21" w:rsidRPr="00FE3866" w:rsidRDefault="003A3C21" w:rsidP="007812B0">
      <w:pPr>
        <w:pStyle w:val="L2"/>
        <w:rPr>
          <w:color w:val="FF0000"/>
        </w:rPr>
      </w:pPr>
      <w:bookmarkStart w:id="2" w:name="_Toc42507302"/>
      <w:r w:rsidRPr="00FE3866">
        <w:rPr>
          <w:color w:val="FF0000"/>
        </w:rPr>
        <w:t>2. Mục đích của đề tài</w:t>
      </w:r>
      <w:bookmarkEnd w:id="2"/>
    </w:p>
    <w:p w14:paraId="7507A067" w14:textId="77777777" w:rsidR="00404245" w:rsidRPr="00FE3866" w:rsidRDefault="003A3C21" w:rsidP="00404245">
      <w:pPr>
        <w:pStyle w:val="FormChuan"/>
        <w:rPr>
          <w:color w:val="FF0000"/>
        </w:rPr>
      </w:pPr>
      <w:r w:rsidRPr="00FE3866">
        <w:rPr>
          <w:color w:val="FF0000"/>
        </w:rPr>
        <w:t>Thứ nhất, hệ thống hóa được các kiến thức đã học để vận dụng được vào một bài toán cụ thể trên thực tế. Đồng thời, biết cách tìm hiểu, nắm bắt các vấn đề liên quan tới bài toán nghiệp vụ.</w:t>
      </w:r>
    </w:p>
    <w:p w14:paraId="4824C9EF" w14:textId="4CE47FCC" w:rsidR="00FE4DC9" w:rsidRPr="00FE3866" w:rsidRDefault="003A3C21" w:rsidP="00404245">
      <w:pPr>
        <w:pStyle w:val="FormChuan"/>
        <w:rPr>
          <w:color w:val="FF0000"/>
        </w:rPr>
      </w:pPr>
      <w:r w:rsidRPr="00FE3866">
        <w:rPr>
          <w:color w:val="FF0000"/>
        </w:rPr>
        <w:t>Thứ hai, nghiên cứu các giải pháp thanh toán điện tử hiện nay và cách để tích hợp chúng trong việc xây dựng được một hệ thống thiện nguyện hoàn chỉnh.</w:t>
      </w:r>
    </w:p>
    <w:p w14:paraId="3743138F" w14:textId="538B8201" w:rsidR="003A3C21" w:rsidRPr="00FE3866" w:rsidRDefault="003A3C21" w:rsidP="009E55D4">
      <w:pPr>
        <w:pStyle w:val="FormChuan"/>
        <w:rPr>
          <w:color w:val="FF0000"/>
        </w:rPr>
      </w:pPr>
      <w:r w:rsidRPr="00FE3866">
        <w:rPr>
          <w:color w:val="FF0000"/>
        </w:rPr>
        <w:lastRenderedPageBreak/>
        <w:t>Thứ ba, phân tích một cách tường minh, xây dựng đầy đủ các chức năng, chuẩn hóa các cơ sở dữ liệu cho ứng dụng, đảm bảo tính thân thiện với người dùng, tính ứng dụng và kế thừa cao.</w:t>
      </w:r>
    </w:p>
    <w:p w14:paraId="698C796B" w14:textId="330BB1FB" w:rsidR="00D951EA" w:rsidRDefault="003A3C21" w:rsidP="007812B0">
      <w:pPr>
        <w:pStyle w:val="L2"/>
        <w:rPr>
          <w:color w:val="FF0000"/>
        </w:rPr>
      </w:pPr>
      <w:bookmarkStart w:id="3" w:name="_Toc42507303"/>
      <w:r w:rsidRPr="00FE3866">
        <w:rPr>
          <w:color w:val="FF0000"/>
        </w:rPr>
        <w:t>3. Kết cấu của đề tài</w:t>
      </w:r>
      <w:bookmarkEnd w:id="3"/>
    </w:p>
    <w:p w14:paraId="62B7AC91" w14:textId="58180206" w:rsidR="00D951EA" w:rsidRPr="009E4552" w:rsidRDefault="00D951EA" w:rsidP="00D951EA">
      <w:pPr>
        <w:pStyle w:val="FormChuan"/>
        <w:rPr>
          <w:color w:val="FF0000"/>
        </w:rPr>
      </w:pPr>
      <w:r w:rsidRPr="009E4552">
        <w:rPr>
          <w:color w:val="FF0000"/>
        </w:rPr>
        <w:t xml:space="preserve">Ứng dụng ví thiện nguyện Small Giving được xây dựng và vận hành trên hai nền tảng chính là Mobile App và Web App, </w:t>
      </w:r>
      <w:r w:rsidR="009E4552" w:rsidRPr="009E4552">
        <w:rPr>
          <w:color w:val="FF0000"/>
        </w:rPr>
        <w:t>do vậy</w:t>
      </w:r>
      <w:r w:rsidRPr="009E4552">
        <w:rPr>
          <w:color w:val="FF0000"/>
        </w:rPr>
        <w:t xml:space="preserve"> để đảm bảo tiến độ cũng như chất lượng của dự án, các thành viên trong đội ngũ xây dựng phải chia nhỏ để</w:t>
      </w:r>
      <w:r w:rsidR="009E4552" w:rsidRPr="009E4552">
        <w:rPr>
          <w:color w:val="FF0000"/>
        </w:rPr>
        <w:t xml:space="preserve"> dễ</w:t>
      </w:r>
      <w:r w:rsidRPr="009E4552">
        <w:rPr>
          <w:color w:val="FF0000"/>
        </w:rPr>
        <w:t xml:space="preserve"> quản lý. Trong khóa luận này sẽ tập trung đi sâu vào việ</w:t>
      </w:r>
      <w:r w:rsidR="009E4552" w:rsidRPr="009E4552">
        <w:rPr>
          <w:color w:val="FF0000"/>
        </w:rPr>
        <w:t>c xây dựng</w:t>
      </w:r>
      <w:r w:rsidRPr="009E4552">
        <w:rPr>
          <w:color w:val="FF0000"/>
        </w:rPr>
        <w:t xml:space="preserve"> ứng dụng ví thiện nguyện Small Giving trên nền tảng Mobile App</w:t>
      </w:r>
      <w:r w:rsidR="00E749BF" w:rsidRPr="009E4552">
        <w:rPr>
          <w:color w:val="FF0000"/>
        </w:rPr>
        <w:t>.</w:t>
      </w:r>
    </w:p>
    <w:p w14:paraId="409CD903" w14:textId="4BFFC049" w:rsidR="003A3C21" w:rsidRPr="00FE3866" w:rsidRDefault="00190566" w:rsidP="00B971BB">
      <w:pPr>
        <w:pStyle w:val="FormChuan"/>
        <w:ind w:firstLine="0"/>
        <w:rPr>
          <w:color w:val="FF0000"/>
        </w:rPr>
      </w:pPr>
      <w:r>
        <w:rPr>
          <w:color w:val="FF0000"/>
        </w:rPr>
        <w:t>Khóa luận</w:t>
      </w:r>
      <w:r w:rsidR="003A3C21" w:rsidRPr="00FE3866">
        <w:rPr>
          <w:color w:val="FF0000"/>
        </w:rPr>
        <w:t xml:space="preserve"> được chia thành 4 phần với nội dung như sau:</w:t>
      </w:r>
    </w:p>
    <w:p w14:paraId="5C3E217A" w14:textId="77777777" w:rsidR="003A3C21" w:rsidRPr="00FE3866" w:rsidRDefault="003A3C21" w:rsidP="00B971BB">
      <w:pPr>
        <w:pStyle w:val="FormChuan"/>
        <w:ind w:firstLine="0"/>
        <w:rPr>
          <w:b/>
          <w:color w:val="FF0000"/>
        </w:rPr>
      </w:pPr>
      <w:r w:rsidRPr="00FE3866">
        <w:rPr>
          <w:b/>
          <w:color w:val="FF0000"/>
        </w:rPr>
        <w:t>Chương 1: Tìm hiểu tổng quan về bài toán nghiên cứu</w:t>
      </w:r>
    </w:p>
    <w:p w14:paraId="569739E8" w14:textId="255EEA47" w:rsidR="003A3C21" w:rsidRPr="00FE3866" w:rsidRDefault="003A3C21" w:rsidP="00B971BB">
      <w:pPr>
        <w:pStyle w:val="FormChuan"/>
        <w:rPr>
          <w:i/>
          <w:iCs/>
          <w:color w:val="FF0000"/>
        </w:rPr>
      </w:pPr>
      <w:r w:rsidRPr="00FE3866">
        <w:rPr>
          <w:i/>
          <w:iCs/>
          <w:color w:val="FF0000"/>
        </w:rPr>
        <w:t>Trong chương này,</w:t>
      </w:r>
      <w:r w:rsidR="00200B40">
        <w:rPr>
          <w:i/>
          <w:iCs/>
          <w:color w:val="FF0000"/>
        </w:rPr>
        <w:t xml:space="preserve"> khóa luận</w:t>
      </w:r>
      <w:r w:rsidRPr="00FE3866">
        <w:rPr>
          <w:i/>
          <w:iCs/>
          <w:color w:val="FF0000"/>
        </w:rPr>
        <w:t xml:space="preserve"> trình bày 3 nội dung: (1) giới thiệu về lĩnh vực hoạt động của đơn vị thực tập và nền tảng công nghệ mà đơn vị đó cung cấp, (2) khảo sát các hệ thống thiện nguyện trong nước và nước ngoài đồng thời tìm hiểu xu hướng phát triển thanh toán điện tử tại Việt Nam, (3) phác thảo một cách sơ bộ nhất về ý tưởng triển khai của đề tài.</w:t>
      </w:r>
    </w:p>
    <w:p w14:paraId="02956B67" w14:textId="382AEA7A" w:rsidR="003A3C21" w:rsidRPr="00FE3866" w:rsidRDefault="003A3C21" w:rsidP="00B971BB">
      <w:pPr>
        <w:pStyle w:val="FormChuan"/>
        <w:ind w:firstLine="0"/>
        <w:rPr>
          <w:b/>
          <w:color w:val="FF0000"/>
        </w:rPr>
      </w:pPr>
      <w:r w:rsidRPr="00FE3866">
        <w:rPr>
          <w:b/>
          <w:color w:val="FF0000"/>
        </w:rPr>
        <w:t>Chương 2: Tìm hiểu các công cụ phát triển ứng dụng</w:t>
      </w:r>
    </w:p>
    <w:p w14:paraId="3945F408" w14:textId="1FD28D33" w:rsidR="003A3C21" w:rsidRPr="00FE3866" w:rsidRDefault="003A3C21" w:rsidP="003A3C21">
      <w:pPr>
        <w:pStyle w:val="FormChuan"/>
        <w:rPr>
          <w:i/>
          <w:color w:val="FF0000"/>
        </w:rPr>
      </w:pPr>
      <w:r w:rsidRPr="00FE3866">
        <w:rPr>
          <w:i/>
          <w:color w:val="FF0000"/>
        </w:rPr>
        <w:t>Nội dung chương này</w:t>
      </w:r>
      <w:r w:rsidR="00200B40">
        <w:rPr>
          <w:i/>
          <w:color w:val="FF0000"/>
        </w:rPr>
        <w:t xml:space="preserve"> tập trung</w:t>
      </w:r>
      <w:r w:rsidRPr="00FE3866">
        <w:rPr>
          <w:i/>
          <w:color w:val="FF0000"/>
        </w:rPr>
        <w:t xml:space="preserve"> trình bày 3 nội dung: </w:t>
      </w:r>
      <w:r w:rsidR="00FA730E" w:rsidRPr="00FE3866">
        <w:rPr>
          <w:i/>
          <w:color w:val="FF0000"/>
        </w:rPr>
        <w:t xml:space="preserve">(1) giới thiệu về ngôn ngữ xây dựng hệ thống, </w:t>
      </w:r>
      <w:r w:rsidRPr="00FE3866">
        <w:rPr>
          <w:i/>
          <w:color w:val="FF0000"/>
        </w:rPr>
        <w:t>(</w:t>
      </w:r>
      <w:r w:rsidR="00FA730E" w:rsidRPr="00FE3866">
        <w:rPr>
          <w:i/>
          <w:color w:val="FF0000"/>
        </w:rPr>
        <w:t>2</w:t>
      </w:r>
      <w:r w:rsidRPr="00FE3866">
        <w:rPr>
          <w:i/>
          <w:color w:val="FF0000"/>
        </w:rPr>
        <w:t xml:space="preserve">) </w:t>
      </w:r>
      <w:r w:rsidR="00BC6EEA" w:rsidRPr="00FE3866">
        <w:rPr>
          <w:i/>
          <w:color w:val="FF0000"/>
        </w:rPr>
        <w:t>giới thiệu về nền tảng thanh toán của hệ thống</w:t>
      </w:r>
      <w:r w:rsidRPr="00FE3866">
        <w:rPr>
          <w:i/>
          <w:color w:val="FF0000"/>
        </w:rPr>
        <w:t xml:space="preserve">, </w:t>
      </w:r>
      <w:r w:rsidR="00FA730E" w:rsidRPr="00FE3866">
        <w:rPr>
          <w:i/>
          <w:color w:val="FF0000"/>
        </w:rPr>
        <w:t>(3)</w:t>
      </w:r>
      <w:r w:rsidR="00EA4B1F" w:rsidRPr="00FE3866">
        <w:rPr>
          <w:i/>
          <w:color w:val="FF0000"/>
        </w:rPr>
        <w:t xml:space="preserve"> giới thiệu về các API riêng biệt của hệ th</w:t>
      </w:r>
      <w:r w:rsidR="00A109FB" w:rsidRPr="00FE3866">
        <w:rPr>
          <w:i/>
          <w:color w:val="FF0000"/>
        </w:rPr>
        <w:t>ống.</w:t>
      </w:r>
      <w:r w:rsidR="00FA730E" w:rsidRPr="00FE3866">
        <w:rPr>
          <w:i/>
          <w:color w:val="FF0000"/>
        </w:rPr>
        <w:t xml:space="preserve"> </w:t>
      </w:r>
    </w:p>
    <w:p w14:paraId="4BAFB7CA" w14:textId="5158C4F6" w:rsidR="003A3C21" w:rsidRPr="00FE3866" w:rsidRDefault="003A3C21" w:rsidP="00B971BB">
      <w:pPr>
        <w:pStyle w:val="FormChuan"/>
        <w:ind w:firstLine="0"/>
        <w:rPr>
          <w:b/>
          <w:color w:val="FF0000"/>
        </w:rPr>
      </w:pPr>
      <w:r w:rsidRPr="00FE3866">
        <w:rPr>
          <w:b/>
          <w:color w:val="FF0000"/>
        </w:rPr>
        <w:t>Chương 3: Phân tích thiết kế hệ thống</w:t>
      </w:r>
    </w:p>
    <w:p w14:paraId="2F2AABE8" w14:textId="6CE338FE" w:rsidR="003A3C21" w:rsidRPr="00FE3866" w:rsidRDefault="003A3C21" w:rsidP="003A3C21">
      <w:pPr>
        <w:pStyle w:val="FormChuan"/>
        <w:rPr>
          <w:i/>
          <w:color w:val="FF0000"/>
        </w:rPr>
      </w:pPr>
      <w:r w:rsidRPr="00FE3866">
        <w:rPr>
          <w:i/>
          <w:color w:val="FF0000"/>
        </w:rPr>
        <w:t xml:space="preserve">Trong chương này, </w:t>
      </w:r>
      <w:r w:rsidR="00200B40">
        <w:rPr>
          <w:i/>
          <w:color w:val="FF0000"/>
        </w:rPr>
        <w:t>khóa luận</w:t>
      </w:r>
      <w:r w:rsidRPr="00FE3866">
        <w:rPr>
          <w:i/>
          <w:color w:val="FF0000"/>
        </w:rPr>
        <w:t xml:space="preserve"> trình bày 2 nội dung: (1) </w:t>
      </w:r>
      <w:r w:rsidR="00BC6EEA" w:rsidRPr="00FE3866">
        <w:rPr>
          <w:i/>
          <w:color w:val="FF0000"/>
        </w:rPr>
        <w:t>phân tích hệ thống</w:t>
      </w:r>
      <w:r w:rsidRPr="00FE3866">
        <w:rPr>
          <w:i/>
          <w:color w:val="FF0000"/>
        </w:rPr>
        <w:t xml:space="preserve">, (2) thiết kế </w:t>
      </w:r>
      <w:r w:rsidR="00BC6EEA" w:rsidRPr="00FE3866">
        <w:rPr>
          <w:i/>
          <w:color w:val="FF0000"/>
        </w:rPr>
        <w:t>hệ thống</w:t>
      </w:r>
      <w:r w:rsidRPr="00FE3866">
        <w:rPr>
          <w:i/>
          <w:color w:val="FF0000"/>
        </w:rPr>
        <w:t>.</w:t>
      </w:r>
    </w:p>
    <w:p w14:paraId="1311AFDC" w14:textId="0EC07D19" w:rsidR="003A3C21" w:rsidRPr="00FE3866" w:rsidRDefault="003A3C21" w:rsidP="00B971BB">
      <w:pPr>
        <w:pStyle w:val="FormChuan"/>
        <w:ind w:firstLine="0"/>
        <w:rPr>
          <w:b/>
          <w:color w:val="FF0000"/>
        </w:rPr>
      </w:pPr>
      <w:r w:rsidRPr="00FE3866">
        <w:rPr>
          <w:b/>
          <w:color w:val="FF0000"/>
        </w:rPr>
        <w:t>Chương 4: Xây dựng hệ thống</w:t>
      </w:r>
    </w:p>
    <w:p w14:paraId="04628314" w14:textId="2B7F5137" w:rsidR="00477CA4" w:rsidRPr="00FE3866" w:rsidRDefault="003A3C21" w:rsidP="009E55D4">
      <w:pPr>
        <w:pStyle w:val="FormChuan"/>
        <w:rPr>
          <w:i/>
          <w:color w:val="FF0000"/>
        </w:rPr>
      </w:pPr>
      <w:r w:rsidRPr="00FE3866">
        <w:rPr>
          <w:i/>
          <w:color w:val="FF0000"/>
        </w:rPr>
        <w:t>Dựa trên các phân tích và thiết kế cụ thể đã thực hiện, nội dung chương này trình bày</w:t>
      </w:r>
      <w:r w:rsidR="00A109FB" w:rsidRPr="00FE3866">
        <w:rPr>
          <w:i/>
          <w:color w:val="FF0000"/>
        </w:rPr>
        <w:t xml:space="preserve"> về môi trường phát triển ứng dụng và</w:t>
      </w:r>
      <w:r w:rsidRPr="00FE3866">
        <w:rPr>
          <w:i/>
          <w:color w:val="FF0000"/>
        </w:rPr>
        <w:t xml:space="preserve"> </w:t>
      </w:r>
      <w:r w:rsidR="00A109FB" w:rsidRPr="00FE3866">
        <w:rPr>
          <w:i/>
          <w:color w:val="FF0000"/>
        </w:rPr>
        <w:t>minh họa hệ thống trên môi trường</w:t>
      </w:r>
      <w:r w:rsidRPr="00FE3866">
        <w:rPr>
          <w:i/>
          <w:color w:val="FF0000"/>
        </w:rPr>
        <w:t xml:space="preserve"> Mobile App.</w:t>
      </w:r>
    </w:p>
    <w:p w14:paraId="344BB5F9" w14:textId="5790F376" w:rsidR="00934541" w:rsidRPr="00FE3866" w:rsidRDefault="00934541" w:rsidP="009E55D4">
      <w:pPr>
        <w:pStyle w:val="FormChuan"/>
        <w:rPr>
          <w:i/>
          <w:color w:val="FF0000"/>
        </w:rPr>
      </w:pPr>
    </w:p>
    <w:p w14:paraId="2B0EF2AA" w14:textId="77777777" w:rsidR="009567BA" w:rsidRPr="009E55D4" w:rsidRDefault="009567BA" w:rsidP="009C6AB3">
      <w:pPr>
        <w:pStyle w:val="FormChuan"/>
        <w:ind w:firstLine="0"/>
        <w:rPr>
          <w:i/>
        </w:rPr>
      </w:pPr>
    </w:p>
    <w:p w14:paraId="22789696" w14:textId="508ABDDE" w:rsidR="00CD530B" w:rsidRDefault="00B46AEE" w:rsidP="007812B0">
      <w:pPr>
        <w:pStyle w:val="L1"/>
      </w:pPr>
      <w:bookmarkStart w:id="4" w:name="_Toc42507304"/>
      <w:r w:rsidRPr="005E3BA8">
        <w:lastRenderedPageBreak/>
        <w:t>CHƯƠNG 1: TÌM HIỂU TỔNG QUAN VỀ BÀI TOÁN</w:t>
      </w:r>
      <w:bookmarkEnd w:id="4"/>
      <w:r w:rsidRPr="005E3BA8">
        <w:t xml:space="preserve"> </w:t>
      </w:r>
    </w:p>
    <w:p w14:paraId="3FF509EA" w14:textId="6EF77D69" w:rsidR="00B46AEE" w:rsidRDefault="00B46AEE" w:rsidP="007812B0">
      <w:pPr>
        <w:pStyle w:val="L1"/>
      </w:pPr>
      <w:bookmarkStart w:id="5" w:name="_Toc42507305"/>
      <w:r w:rsidRPr="005E3BA8">
        <w:t>NGHIÊN CỨU</w:t>
      </w:r>
      <w:bookmarkEnd w:id="5"/>
    </w:p>
    <w:p w14:paraId="279315C3" w14:textId="2F883DFB" w:rsidR="00E36C6A" w:rsidRDefault="00DD65D6" w:rsidP="00DD65D6">
      <w:pPr>
        <w:pStyle w:val="FormChuan"/>
        <w:jc w:val="left"/>
      </w:pPr>
      <w:r>
        <w:t>Viết lại lời tóm tắt</w:t>
      </w:r>
    </w:p>
    <w:p w14:paraId="368A23DC" w14:textId="7666B799" w:rsidR="00B46AEE" w:rsidRPr="007812B0" w:rsidRDefault="007812B0" w:rsidP="007812B0">
      <w:pPr>
        <w:pStyle w:val="L2"/>
      </w:pPr>
      <w:bookmarkStart w:id="6" w:name="_Toc42507306"/>
      <w:r w:rsidRPr="007812B0">
        <w:t>1.</w:t>
      </w:r>
      <w:r>
        <w:t>1.</w:t>
      </w:r>
      <w:r w:rsidRPr="007812B0">
        <w:t xml:space="preserve"> </w:t>
      </w:r>
      <w:r w:rsidR="00B46AEE" w:rsidRPr="007812B0">
        <w:t>Giới thiệu đơn vị thực tập</w:t>
      </w:r>
      <w:bookmarkEnd w:id="6"/>
    </w:p>
    <w:p w14:paraId="70CFAFBF" w14:textId="5EE7E053" w:rsidR="00294DF6" w:rsidRPr="00EF7A6F" w:rsidRDefault="00294DF6" w:rsidP="00294DF6">
      <w:pPr>
        <w:pStyle w:val="FormChuan"/>
        <w:rPr>
          <w:color w:val="FF0000"/>
        </w:rPr>
      </w:pPr>
      <w:r w:rsidRPr="00EF7A6F">
        <w:rPr>
          <w:color w:val="FF0000"/>
        </w:rPr>
        <w:t>OpenWay Group được thành lập vào năm 1995, hiện đã phát triển thành một công ty toàn cầu với trụ sở chính tại Brussels - Vương quốc Bỉ với 17 văn phòng đại diện trên khắp thế giới, bao gồm</w:t>
      </w:r>
      <w:r w:rsidR="00CD530B" w:rsidRPr="00EF7A6F">
        <w:rPr>
          <w:color w:val="FF0000"/>
        </w:rPr>
        <w:t>:</w:t>
      </w:r>
      <w:r w:rsidRPr="00EF7A6F">
        <w:rPr>
          <w:color w:val="FF0000"/>
        </w:rPr>
        <w:t xml:space="preserve"> </w:t>
      </w:r>
      <w:r w:rsidRPr="00EF7A6F">
        <w:rPr>
          <w:i/>
          <w:color w:val="FF0000"/>
        </w:rPr>
        <w:t>Anh, Mỹ, Canada, Síp, Nga, UAE, Ukraine, Bồ Đào Nha, Nam Phi, Kenya, Peru, Singapore, Thái Lan, Indonesia, Malaysia, Philippines và Việt Nam</w:t>
      </w:r>
      <w:r w:rsidRPr="00EF7A6F">
        <w:rPr>
          <w:color w:val="FF0000"/>
        </w:rPr>
        <w:t>.</w:t>
      </w:r>
    </w:p>
    <w:p w14:paraId="4E8FC138" w14:textId="2FAC8AD9" w:rsidR="00294DF6" w:rsidRPr="00EF7A6F" w:rsidRDefault="00294DF6" w:rsidP="00294DF6">
      <w:pPr>
        <w:pStyle w:val="FormChuan"/>
        <w:rPr>
          <w:color w:val="FF0000"/>
        </w:rPr>
      </w:pPr>
      <w:r w:rsidRPr="00EF7A6F">
        <w:rPr>
          <w:color w:val="FF0000"/>
        </w:rPr>
        <w:t xml:space="preserve"> Từ năm 2009 tới nay, OpenWay luôn được Gartner</w:t>
      </w:r>
      <w:r w:rsidR="00373650">
        <w:rPr>
          <w:rStyle w:val="FootnoteReference"/>
          <w:color w:val="FF0000"/>
        </w:rPr>
        <w:footnoteReference w:id="1"/>
      </w:r>
      <w:r w:rsidRPr="00EF7A6F">
        <w:rPr>
          <w:color w:val="FF0000"/>
        </w:rPr>
        <w:t xml:space="preserve"> xếp hạng số </w:t>
      </w:r>
      <w:r w:rsidR="00FE3866">
        <w:rPr>
          <w:color w:val="FF0000"/>
        </w:rPr>
        <w:t>một</w:t>
      </w:r>
      <w:r w:rsidRPr="00EF7A6F">
        <w:rPr>
          <w:color w:val="FF0000"/>
        </w:rPr>
        <w:t xml:space="preserve"> về giải pháp thanh toán kỹ thuật số (</w:t>
      </w:r>
      <w:r w:rsidRPr="00EF7A6F">
        <w:rPr>
          <w:i/>
          <w:color w:val="FF0000"/>
        </w:rPr>
        <w:t>Digital Payment Processing Software</w:t>
      </w:r>
      <w:r w:rsidRPr="00EF7A6F">
        <w:rPr>
          <w:color w:val="FF0000"/>
        </w:rPr>
        <w:t>) và từ năm 2016 được OVUM</w:t>
      </w:r>
      <w:r w:rsidR="00EE490E">
        <w:rPr>
          <w:rStyle w:val="FootnoteReference"/>
          <w:color w:val="FF0000"/>
        </w:rPr>
        <w:footnoteReference w:id="2"/>
      </w:r>
      <w:r w:rsidR="005D2ADE">
        <w:rPr>
          <w:color w:val="FF0000"/>
        </w:rPr>
        <w:t xml:space="preserve"> </w:t>
      </w:r>
      <w:r w:rsidRPr="00EF7A6F">
        <w:rPr>
          <w:color w:val="FF0000"/>
        </w:rPr>
        <w:t>xếp hạng là công ty hàng đầu về giải pháp ví kỹ thuật số (</w:t>
      </w:r>
      <w:r w:rsidRPr="00EF7A6F">
        <w:rPr>
          <w:i/>
          <w:color w:val="FF0000"/>
        </w:rPr>
        <w:t>Leader in Digital Wallet Software</w:t>
      </w:r>
      <w:r w:rsidRPr="00EF7A6F">
        <w:rPr>
          <w:color w:val="FF0000"/>
        </w:rPr>
        <w:t>). Nền tảng của OpenWay là hệ thống WAY4, giải pháp hệ thống thanh toán toàn diện cho các tổ chức tài chính thực hiện các nghiệp vụ thanh toán. WAY4 hiện đảm bảo xử lý giao dịch 24/7 tại 45 quốc gia với quy mô hỗ trợ hơn 3.000 TPS</w:t>
      </w:r>
      <w:r w:rsidR="0088111A">
        <w:rPr>
          <w:rStyle w:val="FootnoteReference"/>
          <w:color w:val="FF0000"/>
        </w:rPr>
        <w:footnoteReference w:id="3"/>
      </w:r>
      <w:r w:rsidRPr="00EF7A6F">
        <w:rPr>
          <w:color w:val="FF0000"/>
        </w:rPr>
        <w:t xml:space="preserve">, hơn 180 triệu thẻ và 20 nghìn chi nhánh vận hành trên 11 múi giờ khác nhau khắp thế giới. Các giải pháp WAY4 tuân thủ SEPA, được chứng nhận bởi </w:t>
      </w:r>
      <w:r w:rsidRPr="00EF7A6F">
        <w:rPr>
          <w:i/>
          <w:color w:val="FF0000"/>
        </w:rPr>
        <w:t>Visa, MasterCard, AMEX, Diners Club, JCB, CUP và PCI DSS</w:t>
      </w:r>
      <w:r w:rsidR="0088111A">
        <w:rPr>
          <w:rStyle w:val="FootnoteReference"/>
          <w:i/>
          <w:color w:val="FF0000"/>
        </w:rPr>
        <w:footnoteReference w:id="4"/>
      </w:r>
      <w:r w:rsidRPr="00EF7A6F">
        <w:rPr>
          <w:color w:val="FF0000"/>
        </w:rPr>
        <w:t xml:space="preserve">. </w:t>
      </w:r>
    </w:p>
    <w:p w14:paraId="2D87043D" w14:textId="1EEDB916" w:rsidR="00A90B83" w:rsidRDefault="00294DF6" w:rsidP="00A90B83">
      <w:pPr>
        <w:pStyle w:val="FormChuan"/>
        <w:rPr>
          <w:color w:val="FF0000"/>
        </w:rPr>
      </w:pPr>
      <w:r w:rsidRPr="00EF7A6F">
        <w:rPr>
          <w:color w:val="FF0000"/>
        </w:rPr>
        <w:t>OpenWay bắt đầu cung cấp giải pháp WAY4 vào Việt Nam từ năm 2005, đến nay đã có 12 ngân hàng và tổ chức tài chính sử dụng hệ thống WAY4 bao gồm 10 Ngân hàng TMCP là</w:t>
      </w:r>
      <w:r w:rsidR="00CD530B" w:rsidRPr="00EF7A6F">
        <w:rPr>
          <w:color w:val="FF0000"/>
        </w:rPr>
        <w:t>:</w:t>
      </w:r>
      <w:r w:rsidRPr="00EF7A6F">
        <w:rPr>
          <w:color w:val="FF0000"/>
        </w:rPr>
        <w:t xml:space="preserve"> </w:t>
      </w:r>
      <w:r w:rsidRPr="00EF7A6F">
        <w:rPr>
          <w:i/>
          <w:color w:val="FF0000"/>
        </w:rPr>
        <w:t xml:space="preserve">Ngân hàng TMCP Á Châu </w:t>
      </w:r>
      <w:r w:rsidR="00FE3866">
        <w:rPr>
          <w:i/>
          <w:color w:val="FF0000"/>
        </w:rPr>
        <w:t>-</w:t>
      </w:r>
      <w:r w:rsidRPr="00EF7A6F">
        <w:rPr>
          <w:i/>
          <w:color w:val="FF0000"/>
        </w:rPr>
        <w:t xml:space="preserve"> ACB bank, Ngân hàng TMCP Quân đội </w:t>
      </w:r>
      <w:r w:rsidR="00FE3866">
        <w:rPr>
          <w:i/>
          <w:color w:val="FF0000"/>
        </w:rPr>
        <w:t>-</w:t>
      </w:r>
      <w:r w:rsidRPr="00EF7A6F">
        <w:rPr>
          <w:i/>
          <w:color w:val="FF0000"/>
        </w:rPr>
        <w:t xml:space="preserve"> MB bank, Ngân hàng TMCP Việt Nam Thịnh vượng </w:t>
      </w:r>
      <w:r w:rsidR="00FE3866">
        <w:rPr>
          <w:i/>
          <w:color w:val="FF0000"/>
        </w:rPr>
        <w:t>-</w:t>
      </w:r>
      <w:r w:rsidRPr="00EF7A6F">
        <w:rPr>
          <w:i/>
          <w:color w:val="FF0000"/>
        </w:rPr>
        <w:t xml:space="preserve"> VP bank, Ngân hàng TMCP Hàng Hải Việt Nam - MSB, Ngân hàng TMCP Đông Nam Á - Seabank, Ngân hàng TMCP Bảo Việt, Ngân hàng TMCP Xăng dầu Petrolimex </w:t>
      </w:r>
      <w:r w:rsidR="00FE3866">
        <w:rPr>
          <w:i/>
          <w:color w:val="FF0000"/>
        </w:rPr>
        <w:t>-</w:t>
      </w:r>
      <w:r w:rsidRPr="00EF7A6F">
        <w:rPr>
          <w:i/>
          <w:color w:val="FF0000"/>
        </w:rPr>
        <w:t xml:space="preserve"> PG bank, Ngân hàng TMCP Nam Á, Ngân hàng TMCP Phương Đông </w:t>
      </w:r>
      <w:r w:rsidR="00FE3866">
        <w:rPr>
          <w:i/>
          <w:color w:val="FF0000"/>
        </w:rPr>
        <w:t>-</w:t>
      </w:r>
      <w:r w:rsidRPr="00EF7A6F">
        <w:rPr>
          <w:i/>
          <w:color w:val="FF0000"/>
        </w:rPr>
        <w:t xml:space="preserve"> OCB bank, Ngân hàng TMCP Phát triển Nhà thành phố Hồ Chí Minh - HD bank; 02 tổ chức tài chính là FE Credit và Lotte Finance Vietnam</w:t>
      </w:r>
      <w:r w:rsidRPr="00EF7A6F">
        <w:rPr>
          <w:color w:val="FF0000"/>
        </w:rPr>
        <w:t>.</w:t>
      </w:r>
      <w:r w:rsidR="00A90B83">
        <w:rPr>
          <w:color w:val="FF0000"/>
        </w:rPr>
        <w:t xml:space="preserve"> </w:t>
      </w:r>
    </w:p>
    <w:p w14:paraId="4E4FA3C2" w14:textId="15838CD2" w:rsidR="00667A2B" w:rsidRPr="00EF7A6F" w:rsidRDefault="007812B0" w:rsidP="00404245">
      <w:pPr>
        <w:pStyle w:val="L2"/>
      </w:pPr>
      <w:bookmarkStart w:id="7" w:name="_Toc42507307"/>
      <w:r>
        <w:lastRenderedPageBreak/>
        <w:t xml:space="preserve">1.2. </w:t>
      </w:r>
      <w:r w:rsidR="00B46AEE" w:rsidRPr="00EF7A6F">
        <w:t>Khảo sát và đánh giá hiện trạng</w:t>
      </w:r>
      <w:bookmarkEnd w:id="7"/>
    </w:p>
    <w:p w14:paraId="24433BEE" w14:textId="03A15770" w:rsidR="00B46AEE" w:rsidRPr="00EF7A6F" w:rsidRDefault="001D6CD4" w:rsidP="007E245E">
      <w:pPr>
        <w:pStyle w:val="FormChuan"/>
        <w:rPr>
          <w:color w:val="FF0000"/>
        </w:rPr>
      </w:pPr>
      <w:r w:rsidRPr="00EF7A6F">
        <w:rPr>
          <w:color w:val="FF0000"/>
          <w:shd w:val="clear" w:color="auto" w:fill="FFFFFF"/>
        </w:rPr>
        <w:t>T</w:t>
      </w:r>
      <w:r w:rsidR="00B46AEE" w:rsidRPr="00EF7A6F">
        <w:rPr>
          <w:color w:val="FF0000"/>
          <w:shd w:val="clear" w:color="auto" w:fill="FFFFFF"/>
        </w:rPr>
        <w:t>rong những năm gần đây</w:t>
      </w:r>
      <w:r w:rsidRPr="00EF7A6F">
        <w:rPr>
          <w:color w:val="FF0000"/>
          <w:shd w:val="clear" w:color="auto" w:fill="FFFFFF"/>
        </w:rPr>
        <w:t>,</w:t>
      </w:r>
      <w:r w:rsidR="00667A2B" w:rsidRPr="00EF7A6F">
        <w:rPr>
          <w:color w:val="FF0000"/>
          <w:shd w:val="clear" w:color="auto" w:fill="FFFFFF"/>
        </w:rPr>
        <w:t xml:space="preserve"> qua việc thống kê xu hướng sử dụng ứng dụng từ thiện trực tuyến, kết quả thu được những con số cho thấy khả năng khai thác không nhỏ trong</w:t>
      </w:r>
      <w:r w:rsidR="00EE490E">
        <w:rPr>
          <w:color w:val="FF0000"/>
          <w:shd w:val="clear" w:color="auto" w:fill="FFFFFF"/>
        </w:rPr>
        <w:t xml:space="preserve"> </w:t>
      </w:r>
      <w:r w:rsidR="00667A2B" w:rsidRPr="00EF7A6F">
        <w:rPr>
          <w:color w:val="FF0000"/>
          <w:shd w:val="clear" w:color="auto" w:fill="FFFFFF"/>
        </w:rPr>
        <w:t>tương lai</w:t>
      </w:r>
      <w:r w:rsidR="00B46AEE" w:rsidRPr="00EF7A6F">
        <w:rPr>
          <w:color w:val="FF0000"/>
          <w:shd w:val="clear" w:color="auto" w:fill="FFFFFF"/>
        </w:rPr>
        <w:t xml:space="preserve">. </w:t>
      </w:r>
      <w:r w:rsidR="00B46AEE" w:rsidRPr="00EF7A6F">
        <w:rPr>
          <w:color w:val="FF0000"/>
        </w:rPr>
        <w:t xml:space="preserve">Trên thế giới, doanh thu từ việc gây quỹ trực tuyến </w:t>
      </w:r>
      <w:r w:rsidR="00667A2B" w:rsidRPr="00EF7A6F">
        <w:rPr>
          <w:color w:val="FF0000"/>
        </w:rPr>
        <w:t>của các tổ chức phi lợi nhuận</w:t>
      </w:r>
      <w:r w:rsidR="00B46AEE" w:rsidRPr="00EF7A6F">
        <w:rPr>
          <w:color w:val="FF0000"/>
        </w:rPr>
        <w:t xml:space="preserve"> trong năm 2017</w:t>
      </w:r>
      <w:r w:rsidR="00667A2B" w:rsidRPr="00EF7A6F">
        <w:rPr>
          <w:color w:val="FF0000"/>
        </w:rPr>
        <w:t xml:space="preserve"> tăng 23%</w:t>
      </w:r>
      <w:r w:rsidR="00CD530B" w:rsidRPr="00EF7A6F">
        <w:rPr>
          <w:color w:val="FF0000"/>
        </w:rPr>
        <w:t xml:space="preserve"> (</w:t>
      </w:r>
      <w:r w:rsidR="007E245E" w:rsidRPr="00EF7A6F">
        <w:rPr>
          <w:i/>
          <w:color w:val="FF0000"/>
        </w:rPr>
        <w:t>tỷ lệ tăng vượt 8% mức tăng hàng năm</w:t>
      </w:r>
      <w:r w:rsidR="00CD530B" w:rsidRPr="00EF7A6F">
        <w:rPr>
          <w:color w:val="FF0000"/>
        </w:rPr>
        <w:t>).</w:t>
      </w:r>
      <w:r w:rsidR="00B06279" w:rsidRPr="00EF7A6F">
        <w:rPr>
          <w:color w:val="FF0000"/>
        </w:rPr>
        <w:t xml:space="preserve"> </w:t>
      </w:r>
      <w:r w:rsidR="00CD530B" w:rsidRPr="00EF7A6F">
        <w:rPr>
          <w:color w:val="FF0000"/>
        </w:rPr>
        <w:t>T</w:t>
      </w:r>
      <w:r w:rsidR="00B06279" w:rsidRPr="00EF7A6F">
        <w:rPr>
          <w:color w:val="FF0000"/>
        </w:rPr>
        <w:t>rong cùng năm, qua việc sử dụng thiết bị di động, số lượng giao dịch hoàn thành tăng 50%</w:t>
      </w:r>
      <w:r w:rsidR="00373650">
        <w:rPr>
          <w:color w:val="FF0000"/>
        </w:rPr>
        <w:t xml:space="preserve"> (NPSource, 2018)</w:t>
      </w:r>
      <w:r w:rsidR="00B46AEE" w:rsidRPr="00EF7A6F">
        <w:rPr>
          <w:color w:val="FF0000"/>
          <w:shd w:val="clear" w:color="auto" w:fill="FFFFFF"/>
        </w:rPr>
        <w:t>,</w:t>
      </w:r>
      <w:r w:rsidR="00B46AEE" w:rsidRPr="00EF7A6F">
        <w:rPr>
          <w:color w:val="FF0000"/>
        </w:rPr>
        <w:t xml:space="preserve"> các nhà tài trợ trên thế giới ưa thích hình thức từ thiện online</w:t>
      </w:r>
      <w:r w:rsidR="00B06279" w:rsidRPr="00EF7A6F">
        <w:rPr>
          <w:color w:val="FF0000"/>
        </w:rPr>
        <w:t xml:space="preserve"> chiếm 61%, tăng</w:t>
      </w:r>
      <w:r w:rsidR="00B46AEE" w:rsidRPr="00EF7A6F">
        <w:rPr>
          <w:color w:val="FF0000"/>
        </w:rPr>
        <w:t xml:space="preserve"> gấp hơn 4 lần hình thức từ thiện khác</w:t>
      </w:r>
      <w:r w:rsidR="00373650">
        <w:rPr>
          <w:color w:val="FF0000"/>
        </w:rPr>
        <w:t xml:space="preserve"> </w:t>
      </w:r>
      <w:r w:rsidR="00373650" w:rsidRPr="00373650">
        <w:rPr>
          <w:color w:val="FF0000"/>
        </w:rPr>
        <w:t>(SteelKiwi Inc, 2018)</w:t>
      </w:r>
      <w:r w:rsidR="00B46AEE" w:rsidRPr="00EF7A6F">
        <w:rPr>
          <w:color w:val="FF0000"/>
        </w:rPr>
        <w:t>. Tại Việt Nam, theo khảo sát về chi tiêu có ý thức và hoạt động từ thiện của Mastercard năm 2017, người Việt Nam dẫn đầu khu vực Châu Á - Thái Bình Dương về hoạt động từ thiện, người tiêu dùng đóng góp cho từ thiện</w:t>
      </w:r>
      <w:r w:rsidR="00F82E0E" w:rsidRPr="00EF7A6F">
        <w:rPr>
          <w:color w:val="FF0000"/>
        </w:rPr>
        <w:t xml:space="preserve"> chiếm 78,5%</w:t>
      </w:r>
      <w:r w:rsidR="00B46AEE" w:rsidRPr="00EF7A6F">
        <w:rPr>
          <w:color w:val="FF0000"/>
        </w:rPr>
        <w:t>, Thái Lan</w:t>
      </w:r>
      <w:r w:rsidR="00F82E0E" w:rsidRPr="00EF7A6F">
        <w:rPr>
          <w:color w:val="FF0000"/>
        </w:rPr>
        <w:t xml:space="preserve"> đứng vị trí thứ 2 với</w:t>
      </w:r>
      <w:r w:rsidR="00B46AEE" w:rsidRPr="00EF7A6F">
        <w:rPr>
          <w:color w:val="FF0000"/>
        </w:rPr>
        <w:t xml:space="preserve"> (66,3%)</w:t>
      </w:r>
      <w:r w:rsidR="00F82E0E" w:rsidRPr="00EF7A6F">
        <w:rPr>
          <w:color w:val="FF0000"/>
        </w:rPr>
        <w:t>, tiếp theo đó là</w:t>
      </w:r>
      <w:r w:rsidR="00B46AEE" w:rsidRPr="00EF7A6F">
        <w:rPr>
          <w:color w:val="FF0000"/>
        </w:rPr>
        <w:t xml:space="preserve"> HongKong (60,2%). </w:t>
      </w:r>
      <w:r w:rsidR="00F82E0E" w:rsidRPr="00EF7A6F">
        <w:rPr>
          <w:color w:val="FF0000"/>
        </w:rPr>
        <w:t>Thông qua việc khảo sát</w:t>
      </w:r>
      <w:r w:rsidR="002447C1" w:rsidRPr="00EF7A6F">
        <w:rPr>
          <w:color w:val="FF0000"/>
        </w:rPr>
        <w:t xml:space="preserve"> ½ số người tiêu dùng vào tháng 11 năm 2016, 50,4% trong số họ trả lời rằng họ có đóng góp cho các hoạt động từ thiện, tăng nhẹ so với năm trước (49.,9%)</w:t>
      </w:r>
      <w:r w:rsidR="0030419D">
        <w:rPr>
          <w:color w:val="FF0000"/>
        </w:rPr>
        <w:t xml:space="preserve"> (Minh Thi, 2107)</w:t>
      </w:r>
      <w:r w:rsidR="00373650">
        <w:rPr>
          <w:color w:val="FF0000"/>
        </w:rPr>
        <w:t>.</w:t>
      </w:r>
    </w:p>
    <w:p w14:paraId="425ED4E1" w14:textId="6860232F" w:rsidR="00B46AEE" w:rsidRPr="00EF7A6F" w:rsidRDefault="00B46AEE" w:rsidP="00B46AEE">
      <w:pPr>
        <w:pStyle w:val="FormChuan"/>
        <w:rPr>
          <w:rFonts w:eastAsia="Times New Roman" w:cs="Times New Roman"/>
          <w:color w:val="FF0000"/>
          <w:szCs w:val="26"/>
          <w:shd w:val="clear" w:color="auto" w:fill="FFFFFF"/>
        </w:rPr>
      </w:pPr>
      <w:r w:rsidRPr="00EF7A6F">
        <w:rPr>
          <w:rFonts w:cs="Times New Roman"/>
          <w:color w:val="FF0000"/>
          <w:szCs w:val="26"/>
        </w:rPr>
        <w:t>Hiện nay, không chỉ ở Việt Nam mà còn ở các nước khác trên thế giới</w:t>
      </w:r>
      <w:r w:rsidR="000654B0" w:rsidRPr="00EF7A6F">
        <w:rPr>
          <w:rFonts w:cs="Times New Roman"/>
          <w:color w:val="FF0000"/>
          <w:szCs w:val="26"/>
        </w:rPr>
        <w:t>, với việc mạng xã hội phát triển nhanh chóng, các hình thức từ thiện mới cũng ra đời nhưng chủ yếu dưới dạng tự phát, thông qua các bài viết vận động, kêu gọi nhỏ lẻ, không rõ nguồn gốc gây ra những hệ lụy phức tạp (mạo danh, bịa đặt để lừa đảo, lợi dụng lòng tin để trục lợi cá nhân, v.v…). Do đó</w:t>
      </w:r>
      <w:r w:rsidRPr="00EF7A6F">
        <w:rPr>
          <w:rFonts w:cs="Times New Roman"/>
          <w:color w:val="FF0000"/>
          <w:szCs w:val="26"/>
        </w:rPr>
        <w:t xml:space="preserve">, </w:t>
      </w:r>
      <w:hyperlink r:id="rId9" w:history="1">
        <w:r w:rsidRPr="00EF7A6F">
          <w:rPr>
            <w:rFonts w:eastAsia="Times New Roman" w:cs="Times New Roman"/>
            <w:color w:val="FF0000"/>
            <w:szCs w:val="26"/>
          </w:rPr>
          <w:t>94% các nhà tài trợ đồng ý</w:t>
        </w:r>
      </w:hyperlink>
      <w:r w:rsidRPr="00EF7A6F">
        <w:rPr>
          <w:rFonts w:eastAsia="Times New Roman" w:cs="Times New Roman"/>
          <w:color w:val="FF0000"/>
          <w:szCs w:val="26"/>
        </w:rPr>
        <w:t> rằng trong thời đại kỹ thuật số,</w:t>
      </w:r>
      <w:r w:rsidR="000654B0" w:rsidRPr="00EF7A6F">
        <w:rPr>
          <w:rFonts w:eastAsia="Times New Roman" w:cs="Times New Roman"/>
          <w:color w:val="FF0000"/>
          <w:szCs w:val="26"/>
        </w:rPr>
        <w:t xml:space="preserve"> để duy trì sự phù hợp,</w:t>
      </w:r>
      <w:r w:rsidRPr="00EF7A6F">
        <w:rPr>
          <w:rFonts w:eastAsia="Times New Roman" w:cs="Times New Roman"/>
          <w:color w:val="FF0000"/>
          <w:szCs w:val="26"/>
        </w:rPr>
        <w:t xml:space="preserve"> </w:t>
      </w:r>
      <w:r w:rsidR="000654B0" w:rsidRPr="00EF7A6F">
        <w:rPr>
          <w:rFonts w:eastAsia="Times New Roman" w:cs="Times New Roman"/>
          <w:color w:val="FF0000"/>
          <w:szCs w:val="26"/>
        </w:rPr>
        <w:t>việc</w:t>
      </w:r>
      <w:r w:rsidRPr="00EF7A6F">
        <w:rPr>
          <w:rFonts w:eastAsia="Times New Roman" w:cs="Times New Roman"/>
          <w:color w:val="FF0000"/>
          <w:szCs w:val="26"/>
        </w:rPr>
        <w:t xml:space="preserve"> đầu tư nguồn lực tài chính và nhân viên vào phát triển ứng dụng từ thiện</w:t>
      </w:r>
      <w:r w:rsidR="000654B0" w:rsidRPr="00EF7A6F">
        <w:rPr>
          <w:rFonts w:eastAsia="Times New Roman" w:cs="Times New Roman"/>
          <w:color w:val="FF0000"/>
          <w:szCs w:val="26"/>
        </w:rPr>
        <w:t xml:space="preserve"> của các tổ chức phi lợi nhuận và phi chính phủ là rất cần thiết</w:t>
      </w:r>
      <w:r w:rsidRPr="00EF7A6F">
        <w:rPr>
          <w:rFonts w:eastAsia="Times New Roman" w:cs="Times New Roman"/>
          <w:color w:val="FF0000"/>
          <w:szCs w:val="26"/>
        </w:rPr>
        <w:t>.</w:t>
      </w:r>
      <w:r w:rsidRPr="00EF7A6F">
        <w:rPr>
          <w:rFonts w:cs="Times New Roman"/>
          <w:color w:val="FF0000"/>
          <w:szCs w:val="26"/>
        </w:rPr>
        <w:t xml:space="preserve"> Rất nhiều các phần mềm, ứng dụng, hệ sinh thái thiện nguyện</w:t>
      </w:r>
      <w:r w:rsidR="00077707" w:rsidRPr="00EF7A6F">
        <w:rPr>
          <w:rFonts w:cs="Times New Roman"/>
          <w:color w:val="FF0000"/>
          <w:szCs w:val="26"/>
        </w:rPr>
        <w:t xml:space="preserve"> được các tổ chức uy tín trên thế giới và Việt Nam cho ra mắt đã</w:t>
      </w:r>
      <w:r w:rsidRPr="00EF7A6F">
        <w:rPr>
          <w:rFonts w:cs="Times New Roman"/>
          <w:color w:val="FF0000"/>
          <w:szCs w:val="26"/>
        </w:rPr>
        <w:t xml:space="preserve"> tạo dựng</w:t>
      </w:r>
      <w:r w:rsidR="00077707" w:rsidRPr="00EF7A6F">
        <w:rPr>
          <w:rFonts w:cs="Times New Roman"/>
          <w:color w:val="FF0000"/>
          <w:szCs w:val="26"/>
        </w:rPr>
        <w:t xml:space="preserve"> được</w:t>
      </w:r>
      <w:r w:rsidRPr="00EF7A6F">
        <w:rPr>
          <w:rFonts w:cs="Times New Roman"/>
          <w:color w:val="FF0000"/>
          <w:szCs w:val="26"/>
        </w:rPr>
        <w:t xml:space="preserve"> niềm tin lớn và sự gắn bó từ người </w:t>
      </w:r>
      <w:r w:rsidR="00077707" w:rsidRPr="00EF7A6F">
        <w:rPr>
          <w:rFonts w:cs="Times New Roman"/>
          <w:color w:val="FF0000"/>
          <w:szCs w:val="26"/>
        </w:rPr>
        <w:t>dung, tiêu biểu như</w:t>
      </w:r>
      <w:r w:rsidRPr="00EF7A6F">
        <w:rPr>
          <w:rFonts w:cs="Times New Roman"/>
          <w:color w:val="FF0000"/>
          <w:szCs w:val="26"/>
        </w:rPr>
        <w:t>:</w:t>
      </w:r>
      <w:r w:rsidR="00077707" w:rsidRPr="00EF7A6F">
        <w:rPr>
          <w:rFonts w:cs="Times New Roman"/>
          <w:color w:val="FF0000"/>
          <w:szCs w:val="26"/>
        </w:rPr>
        <w:t xml:space="preserve"> </w:t>
      </w:r>
      <w:r w:rsidR="00077707" w:rsidRPr="00297C80">
        <w:rPr>
          <w:rFonts w:eastAsia="Times New Roman" w:cs="Times New Roman"/>
          <w:iCs/>
          <w:color w:val="FF0000"/>
          <w:szCs w:val="26"/>
        </w:rPr>
        <w:t>gây quỹ từ thiện bằng việc</w:t>
      </w:r>
      <w:r w:rsidRPr="00297C80">
        <w:rPr>
          <w:rFonts w:cs="Times New Roman"/>
          <w:iCs/>
          <w:color w:val="FF0000"/>
          <w:szCs w:val="26"/>
        </w:rPr>
        <w:t xml:space="preserve"> </w:t>
      </w:r>
      <w:r w:rsidRPr="00297C80">
        <w:rPr>
          <w:rFonts w:eastAsia="Times New Roman" w:cs="Times New Roman"/>
          <w:iCs/>
          <w:color w:val="FF0000"/>
          <w:szCs w:val="26"/>
        </w:rPr>
        <w:t xml:space="preserve">xem tin tức từ trình duyệt Donate Browser; </w:t>
      </w:r>
      <w:r w:rsidR="00077707" w:rsidRPr="00297C80">
        <w:rPr>
          <w:rFonts w:eastAsia="Times New Roman" w:cs="Times New Roman"/>
          <w:iCs/>
          <w:color w:val="FF0000"/>
          <w:szCs w:val="26"/>
        </w:rPr>
        <w:t xml:space="preserve">trả lời khảo sát để gây quỹ từ ứng dụng </w:t>
      </w:r>
      <w:r w:rsidRPr="00297C80">
        <w:rPr>
          <w:rFonts w:eastAsia="Times New Roman" w:cs="Times New Roman"/>
          <w:iCs/>
          <w:color w:val="FF0000"/>
          <w:szCs w:val="26"/>
          <w:shd w:val="clear" w:color="auto" w:fill="FFFFFF"/>
        </w:rPr>
        <w:t>Give2Charity</w:t>
      </w:r>
      <w:r w:rsidR="00AB68BF" w:rsidRPr="00297C80">
        <w:rPr>
          <w:rFonts w:eastAsia="Times New Roman" w:cs="Times New Roman"/>
          <w:iCs/>
          <w:color w:val="FF0000"/>
          <w:szCs w:val="26"/>
          <w:shd w:val="clear" w:color="auto" w:fill="FFFFFF"/>
        </w:rPr>
        <w:t xml:space="preserve"> </w:t>
      </w:r>
      <w:r w:rsidR="00AB68BF" w:rsidRPr="00297C80">
        <w:rPr>
          <w:rFonts w:eastAsia="Times New Roman" w:cs="Times New Roman"/>
          <w:iCs/>
          <w:color w:val="FF0000"/>
          <w:szCs w:val="26"/>
        </w:rPr>
        <w:t xml:space="preserve">(Cẩm Linh, 2016) </w:t>
      </w:r>
      <w:r w:rsidR="00077707" w:rsidRPr="00297C80">
        <w:rPr>
          <w:rFonts w:eastAsia="Times New Roman" w:cs="Times New Roman"/>
          <w:iCs/>
          <w:color w:val="FF0000"/>
          <w:szCs w:val="26"/>
          <w:shd w:val="clear" w:color="auto" w:fill="FFFFFF"/>
        </w:rPr>
        <w:t xml:space="preserve"> và</w:t>
      </w:r>
      <w:r w:rsidRPr="00297C80">
        <w:rPr>
          <w:rFonts w:eastAsia="Times New Roman" w:cs="Times New Roman"/>
          <w:iCs/>
          <w:color w:val="FF0000"/>
          <w:szCs w:val="26"/>
          <w:shd w:val="clear" w:color="auto" w:fill="FFFFFF"/>
        </w:rPr>
        <w:t xml:space="preserve"> Happi</w:t>
      </w:r>
      <w:r w:rsidR="00297C80" w:rsidRPr="00297C80">
        <w:rPr>
          <w:rFonts w:eastAsia="Times New Roman" w:cs="Times New Roman"/>
          <w:iCs/>
          <w:color w:val="FF0000"/>
          <w:szCs w:val="26"/>
          <w:shd w:val="clear" w:color="auto" w:fill="FFFFFF"/>
        </w:rPr>
        <w:t xml:space="preserve"> </w:t>
      </w:r>
      <w:r w:rsidR="00297C80" w:rsidRPr="00297C80">
        <w:rPr>
          <w:iCs/>
          <w:color w:val="FF0000"/>
        </w:rPr>
        <w:t>(Gio yeu thuong, 2018)</w:t>
      </w:r>
      <w:r w:rsidRPr="00297C80">
        <w:rPr>
          <w:rFonts w:eastAsia="Times New Roman" w:cs="Times New Roman"/>
          <w:iCs/>
          <w:color w:val="FF0000"/>
          <w:szCs w:val="26"/>
          <w:shd w:val="clear" w:color="auto" w:fill="FFFFFF"/>
        </w:rPr>
        <w:t>;</w:t>
      </w:r>
      <w:r w:rsidR="00077707" w:rsidRPr="00297C80">
        <w:rPr>
          <w:rFonts w:eastAsia="Times New Roman" w:cs="Times New Roman"/>
          <w:iCs/>
          <w:color w:val="FF0000"/>
          <w:szCs w:val="26"/>
          <w:shd w:val="clear" w:color="auto" w:fill="FFFFFF"/>
        </w:rPr>
        <w:t xml:space="preserve"> </w:t>
      </w:r>
      <w:r w:rsidR="00077707" w:rsidRPr="00297C80">
        <w:rPr>
          <w:rFonts w:cs="Times New Roman"/>
          <w:iCs/>
          <w:color w:val="FF0000"/>
          <w:szCs w:val="26"/>
        </w:rPr>
        <w:t xml:space="preserve">chạy bộ để gây quỹ từ ứng dụng </w:t>
      </w:r>
      <w:r w:rsidR="00077707" w:rsidRPr="00297C80">
        <w:rPr>
          <w:rFonts w:eastAsia="Times New Roman" w:cs="Times New Roman"/>
          <w:iCs/>
          <w:color w:val="FF0000"/>
          <w:szCs w:val="26"/>
        </w:rPr>
        <w:t>Charity Miles</w:t>
      </w:r>
      <w:r w:rsidR="00226BE1" w:rsidRPr="00297C80">
        <w:rPr>
          <w:rFonts w:eastAsia="Times New Roman" w:cs="Times New Roman"/>
          <w:iCs/>
          <w:color w:val="FF0000"/>
          <w:szCs w:val="26"/>
        </w:rPr>
        <w:t xml:space="preserve"> (Cẩm Linh, 2016) </w:t>
      </w:r>
      <w:r w:rsidR="00077707" w:rsidRPr="00297C80">
        <w:rPr>
          <w:rFonts w:eastAsia="Times New Roman" w:cs="Times New Roman"/>
          <w:iCs/>
          <w:color w:val="FF0000"/>
          <w:szCs w:val="26"/>
        </w:rPr>
        <w:t>, Fit4Change;</w:t>
      </w:r>
      <w:r w:rsidRPr="00297C80">
        <w:rPr>
          <w:rFonts w:eastAsia="Times New Roman" w:cs="Times New Roman"/>
          <w:iCs/>
          <w:color w:val="FF0000"/>
          <w:szCs w:val="26"/>
          <w:shd w:val="clear" w:color="auto" w:fill="FFFFFF"/>
        </w:rPr>
        <w:t xml:space="preserve"> </w:t>
      </w:r>
      <w:r w:rsidR="00077707" w:rsidRPr="00297C80">
        <w:rPr>
          <w:rFonts w:eastAsia="Times New Roman" w:cs="Times New Roman"/>
          <w:iCs/>
          <w:color w:val="FF0000"/>
          <w:szCs w:val="26"/>
          <w:shd w:val="clear" w:color="auto" w:fill="FFFFFF"/>
        </w:rPr>
        <w:t>gây quỹ từ xem quảng cáo</w:t>
      </w:r>
      <w:r w:rsidRPr="00297C80">
        <w:rPr>
          <w:rFonts w:eastAsia="Times New Roman" w:cs="Times New Roman"/>
          <w:iCs/>
          <w:color w:val="FF0000"/>
          <w:szCs w:val="26"/>
          <w:shd w:val="clear" w:color="auto" w:fill="FFFFFF"/>
        </w:rPr>
        <w:t xml:space="preserve"> </w:t>
      </w:r>
      <w:r w:rsidRPr="00297C80">
        <w:rPr>
          <w:rFonts w:cs="Times New Roman"/>
          <w:iCs/>
          <w:color w:val="FF0000"/>
          <w:szCs w:val="26"/>
        </w:rPr>
        <w:t>Lalas</w:t>
      </w:r>
      <w:r w:rsidR="00297C80" w:rsidRPr="00297C80">
        <w:rPr>
          <w:rFonts w:cs="Times New Roman"/>
          <w:iCs/>
          <w:color w:val="FF0000"/>
          <w:szCs w:val="26"/>
        </w:rPr>
        <w:t xml:space="preserve"> </w:t>
      </w:r>
      <w:r w:rsidR="00297C80" w:rsidRPr="00297C80">
        <w:rPr>
          <w:iCs/>
          <w:color w:val="FF0000"/>
        </w:rPr>
        <w:t>(Hung Nguyen, 2019)</w:t>
      </w:r>
      <w:r w:rsidRPr="00297C80">
        <w:rPr>
          <w:rFonts w:cs="Times New Roman"/>
          <w:iCs/>
          <w:color w:val="FF0000"/>
          <w:szCs w:val="26"/>
        </w:rPr>
        <w:t xml:space="preserve">, Whaa.life; </w:t>
      </w:r>
      <w:r w:rsidR="00077707" w:rsidRPr="00297C80">
        <w:rPr>
          <w:rFonts w:cs="Times New Roman"/>
          <w:iCs/>
          <w:color w:val="FF0000"/>
          <w:szCs w:val="26"/>
        </w:rPr>
        <w:t>hoàn tiền giao dịch để tạo quỹ từ thiện</w:t>
      </w:r>
      <w:r w:rsidRPr="00297C80">
        <w:rPr>
          <w:rFonts w:cs="Times New Roman"/>
          <w:iCs/>
          <w:color w:val="FF0000"/>
          <w:szCs w:val="26"/>
        </w:rPr>
        <w:t xml:space="preserve"> </w:t>
      </w:r>
      <w:r w:rsidRPr="00297C80">
        <w:rPr>
          <w:rFonts w:cs="Times New Roman"/>
          <w:iCs/>
          <w:color w:val="FF0000"/>
          <w:szCs w:val="26"/>
          <w:shd w:val="clear" w:color="auto" w:fill="FFFFFF"/>
        </w:rPr>
        <w:t>Momo</w:t>
      </w:r>
      <w:r w:rsidR="00297C80">
        <w:rPr>
          <w:rFonts w:cs="Times New Roman"/>
          <w:iCs/>
          <w:color w:val="FF0000"/>
          <w:szCs w:val="26"/>
          <w:shd w:val="clear" w:color="auto" w:fill="FFFFFF"/>
        </w:rPr>
        <w:t xml:space="preserve"> (Momo, 2019)</w:t>
      </w:r>
      <w:r w:rsidRPr="00297C80">
        <w:rPr>
          <w:rFonts w:cs="Times New Roman"/>
          <w:iCs/>
          <w:color w:val="FF0000"/>
          <w:szCs w:val="26"/>
          <w:shd w:val="clear" w:color="auto" w:fill="FFFFFF"/>
        </w:rPr>
        <w:t>, VinID</w:t>
      </w:r>
      <w:r w:rsidR="00297C80">
        <w:rPr>
          <w:rFonts w:cs="Times New Roman"/>
          <w:iCs/>
          <w:color w:val="FF0000"/>
          <w:szCs w:val="26"/>
          <w:shd w:val="clear" w:color="auto" w:fill="FFFFFF"/>
        </w:rPr>
        <w:t xml:space="preserve"> (VinID, 2019)</w:t>
      </w:r>
      <w:r w:rsidRPr="00EF7A6F">
        <w:rPr>
          <w:rFonts w:cs="Times New Roman"/>
          <w:i/>
          <w:color w:val="FF0000"/>
          <w:szCs w:val="26"/>
          <w:shd w:val="clear" w:color="auto" w:fill="FFFFFF"/>
        </w:rPr>
        <w:t xml:space="preserve"> </w:t>
      </w:r>
      <w:r w:rsidRPr="00EF7A6F">
        <w:rPr>
          <w:rFonts w:eastAsia="Times New Roman" w:cs="Times New Roman"/>
          <w:color w:val="FF0000"/>
          <w:szCs w:val="26"/>
          <w:shd w:val="clear" w:color="auto" w:fill="FFFFFF"/>
        </w:rPr>
        <w:t>và rất nhiều các hình thức từ thiện khác mà nhà hảo tâm</w:t>
      </w:r>
      <w:r w:rsidR="00077707" w:rsidRPr="00EF7A6F">
        <w:rPr>
          <w:rFonts w:eastAsia="Times New Roman" w:cs="Times New Roman"/>
          <w:color w:val="FF0000"/>
          <w:szCs w:val="26"/>
          <w:shd w:val="clear" w:color="auto" w:fill="FFFFFF"/>
        </w:rPr>
        <w:t xml:space="preserve"> không</w:t>
      </w:r>
      <w:r w:rsidRPr="00EF7A6F">
        <w:rPr>
          <w:rFonts w:eastAsia="Times New Roman" w:cs="Times New Roman"/>
          <w:color w:val="FF0000"/>
          <w:szCs w:val="26"/>
          <w:shd w:val="clear" w:color="auto" w:fill="FFFFFF"/>
        </w:rPr>
        <w:t xml:space="preserve"> </w:t>
      </w:r>
      <w:r w:rsidR="00077707" w:rsidRPr="00EF7A6F">
        <w:rPr>
          <w:rFonts w:eastAsia="Times New Roman" w:cs="Times New Roman"/>
          <w:color w:val="FF0000"/>
          <w:szCs w:val="26"/>
          <w:shd w:val="clear" w:color="auto" w:fill="FFFFFF"/>
        </w:rPr>
        <w:t>phải mất</w:t>
      </w:r>
      <w:r w:rsidRPr="00EF7A6F">
        <w:rPr>
          <w:rFonts w:eastAsia="Times New Roman" w:cs="Times New Roman"/>
          <w:color w:val="FF0000"/>
          <w:szCs w:val="26"/>
          <w:shd w:val="clear" w:color="auto" w:fill="FFFFFF"/>
        </w:rPr>
        <w:t xml:space="preserve"> quá nhiều thời gian, công sức và tiền bạc</w:t>
      </w:r>
      <w:r w:rsidR="00077707" w:rsidRPr="00EF7A6F">
        <w:rPr>
          <w:rFonts w:eastAsia="Times New Roman" w:cs="Times New Roman"/>
          <w:color w:val="FF0000"/>
          <w:szCs w:val="26"/>
          <w:shd w:val="clear" w:color="auto" w:fill="FFFFFF"/>
        </w:rPr>
        <w:t xml:space="preserve"> trong khi đó</w:t>
      </w:r>
      <w:r w:rsidRPr="00EF7A6F">
        <w:rPr>
          <w:rFonts w:eastAsia="Times New Roman" w:cs="Times New Roman"/>
          <w:color w:val="FF0000"/>
          <w:szCs w:val="26"/>
          <w:shd w:val="clear" w:color="auto" w:fill="FFFFFF"/>
        </w:rPr>
        <w:t xml:space="preserve"> vẫn có thể thực hiện đóng góp nhằm phát triển xã hội, đất nước. Trên thực tế, các ứng dụng từ thiện này đã đạt được những thành tích và sự ủng hộ không nhỏ từ phía các cá nhân, hộ gia đình hay ngay cả các tập thể, doanh nghiệp hảo tâm thực hiện gây quỹ trên cương vị các nhà tài trợ.</w:t>
      </w:r>
    </w:p>
    <w:p w14:paraId="4B199727" w14:textId="12D0FE72" w:rsidR="00B46AEE" w:rsidRPr="00EF7A6F" w:rsidRDefault="00B46AEE" w:rsidP="00B46AEE">
      <w:pPr>
        <w:pStyle w:val="FormChuan"/>
        <w:rPr>
          <w:b/>
          <w:color w:val="FF0000"/>
          <w:szCs w:val="26"/>
        </w:rPr>
      </w:pPr>
      <w:r w:rsidRPr="00EF7A6F">
        <w:rPr>
          <w:rFonts w:eastAsia="Times New Roman" w:cs="Times New Roman"/>
          <w:color w:val="FF0000"/>
          <w:szCs w:val="26"/>
          <w:shd w:val="clear" w:color="auto" w:fill="FFFFFF"/>
        </w:rPr>
        <w:lastRenderedPageBreak/>
        <w:t xml:space="preserve">Cũng theo Nghị định 93/2019/NĐ-CP được Chính phủ ban hành ngày 25/11/2019, </w:t>
      </w:r>
      <w:r w:rsidR="00077707" w:rsidRPr="00EF7A6F">
        <w:rPr>
          <w:rFonts w:eastAsia="Times New Roman" w:cs="Times New Roman"/>
          <w:color w:val="FF0000"/>
          <w:szCs w:val="26"/>
          <w:shd w:val="clear" w:color="auto" w:fill="FFFFFF"/>
        </w:rPr>
        <w:t xml:space="preserve">việc </w:t>
      </w:r>
      <w:r w:rsidRPr="00EF7A6F">
        <w:rPr>
          <w:rFonts w:eastAsia="Times New Roman" w:cs="Times New Roman"/>
          <w:color w:val="FF0000"/>
          <w:szCs w:val="26"/>
          <w:shd w:val="clear" w:color="auto" w:fill="FFFFFF"/>
        </w:rPr>
        <w:t>công khai các khoản đóng góp</w:t>
      </w:r>
      <w:r w:rsidR="00077707" w:rsidRPr="00EF7A6F">
        <w:rPr>
          <w:rFonts w:eastAsia="Times New Roman" w:cs="Times New Roman"/>
          <w:color w:val="FF0000"/>
          <w:szCs w:val="26"/>
          <w:shd w:val="clear" w:color="auto" w:fill="FFFFFF"/>
        </w:rPr>
        <w:t xml:space="preserve"> các quỹ từ thiện, quỹ xã hội là trách nhiệm và nghĩa vụ</w:t>
      </w:r>
      <w:r w:rsidRPr="00EF7A6F">
        <w:rPr>
          <w:rFonts w:eastAsia="Times New Roman" w:cs="Times New Roman"/>
          <w:color w:val="FF0000"/>
          <w:szCs w:val="26"/>
          <w:shd w:val="clear" w:color="auto" w:fill="FFFFFF"/>
        </w:rPr>
        <w:t xml:space="preserve"> </w:t>
      </w:r>
      <w:r w:rsidR="00077707" w:rsidRPr="00EF7A6F">
        <w:rPr>
          <w:rFonts w:eastAsia="Times New Roman" w:cs="Times New Roman"/>
          <w:color w:val="FF0000"/>
          <w:szCs w:val="26"/>
          <w:shd w:val="clear" w:color="auto" w:fill="FFFFFF"/>
        </w:rPr>
        <w:t>của các tổ chức. Điều này cho thấy, Chính phủ đặc biệt nhấn mạnh</w:t>
      </w:r>
      <w:r w:rsidRPr="00EF7A6F">
        <w:rPr>
          <w:rFonts w:eastAsia="Times New Roman" w:cs="Times New Roman"/>
          <w:color w:val="FF0000"/>
          <w:szCs w:val="26"/>
          <w:shd w:val="clear" w:color="auto" w:fill="FFFFFF"/>
        </w:rPr>
        <w:t xml:space="preserve"> tính minh bạch về tài chính </w:t>
      </w:r>
      <w:r w:rsidRPr="00EF7A6F">
        <w:rPr>
          <w:rFonts w:cs="Times New Roman"/>
          <w:color w:val="FF0000"/>
          <w:szCs w:val="26"/>
          <w:shd w:val="clear" w:color="auto" w:fill="FFFFFF"/>
        </w:rPr>
        <w:t xml:space="preserve">của </w:t>
      </w:r>
      <w:r w:rsidR="00077707" w:rsidRPr="00EF7A6F">
        <w:rPr>
          <w:rFonts w:cs="Times New Roman"/>
          <w:color w:val="FF0000"/>
          <w:szCs w:val="26"/>
          <w:shd w:val="clear" w:color="auto" w:fill="FFFFFF"/>
        </w:rPr>
        <w:t>việc</w:t>
      </w:r>
      <w:r w:rsidRPr="00EF7A6F">
        <w:rPr>
          <w:rFonts w:cs="Times New Roman"/>
          <w:color w:val="FF0000"/>
          <w:szCs w:val="26"/>
          <w:shd w:val="clear" w:color="auto" w:fill="FFFFFF"/>
        </w:rPr>
        <w:t xml:space="preserve"> gây quỹ xã hội, bài trừ các hành vi gian dối</w:t>
      </w:r>
      <w:r w:rsidR="00077707" w:rsidRPr="00EF7A6F">
        <w:rPr>
          <w:rFonts w:cs="Times New Roman"/>
          <w:color w:val="FF0000"/>
          <w:szCs w:val="26"/>
          <w:shd w:val="clear" w:color="auto" w:fill="FFFFFF"/>
        </w:rPr>
        <w:t>, tư lợi,</w:t>
      </w:r>
      <w:r w:rsidRPr="00EF7A6F">
        <w:rPr>
          <w:rFonts w:cs="Times New Roman"/>
          <w:color w:val="FF0000"/>
          <w:szCs w:val="26"/>
          <w:shd w:val="clear" w:color="auto" w:fill="FFFFFF"/>
        </w:rPr>
        <w:t xml:space="preserve"> vi phạm pháp luật</w:t>
      </w:r>
      <w:r w:rsidR="00077707" w:rsidRPr="00EF7A6F">
        <w:rPr>
          <w:rFonts w:cs="Times New Roman"/>
          <w:color w:val="FF0000"/>
          <w:szCs w:val="26"/>
          <w:shd w:val="clear" w:color="auto" w:fill="FFFFFF"/>
        </w:rPr>
        <w:t xml:space="preserve"> và góp phần gia tăng niềm tin trong cộng đồng</w:t>
      </w:r>
      <w:r w:rsidRPr="00EF7A6F">
        <w:rPr>
          <w:rFonts w:cs="Times New Roman"/>
          <w:color w:val="FF0000"/>
          <w:szCs w:val="26"/>
          <w:shd w:val="clear" w:color="auto" w:fill="FFFFFF"/>
        </w:rPr>
        <w:t>.</w:t>
      </w:r>
    </w:p>
    <w:p w14:paraId="398BF1C8" w14:textId="24018E3D" w:rsidR="00B46AEE" w:rsidRPr="00EF7A6F" w:rsidRDefault="00C01C92" w:rsidP="00B46AEE">
      <w:pPr>
        <w:pStyle w:val="FormChuan"/>
        <w:rPr>
          <w:color w:val="FF0000"/>
          <w:shd w:val="clear" w:color="auto" w:fill="FFFFFF"/>
        </w:rPr>
      </w:pPr>
      <w:r w:rsidRPr="00EF7A6F">
        <w:rPr>
          <w:color w:val="FF0000"/>
          <w:shd w:val="clear" w:color="auto" w:fill="FFFFFF"/>
        </w:rPr>
        <w:t xml:space="preserve">Vào </w:t>
      </w:r>
      <w:r w:rsidR="00B46AEE" w:rsidRPr="00EF7A6F">
        <w:rPr>
          <w:color w:val="FF0000"/>
          <w:shd w:val="clear" w:color="auto" w:fill="FFFFFF"/>
        </w:rPr>
        <w:t>năm 2019,</w:t>
      </w:r>
      <w:r w:rsidRPr="00EF7A6F">
        <w:rPr>
          <w:color w:val="FF0000"/>
          <w:shd w:val="clear" w:color="auto" w:fill="FFFFFF"/>
        </w:rPr>
        <w:t xml:space="preserve"> theo một báo cáo thanh toán thế giới, các</w:t>
      </w:r>
      <w:r w:rsidR="00B46AEE" w:rsidRPr="00EF7A6F">
        <w:rPr>
          <w:color w:val="FF0000"/>
          <w:shd w:val="clear" w:color="auto" w:fill="FFFFFF"/>
        </w:rPr>
        <w:t xml:space="preserve"> </w:t>
      </w:r>
      <w:r w:rsidRPr="00EF7A6F">
        <w:rPr>
          <w:color w:val="FF0000"/>
          <w:shd w:val="clear" w:color="auto" w:fill="FFFFFF"/>
        </w:rPr>
        <w:t>giao dịch thanh toán phi tiền mặt ngày càng tăng,</w:t>
      </w:r>
      <w:r w:rsidR="00B46AEE" w:rsidRPr="00EF7A6F">
        <w:rPr>
          <w:color w:val="FF0000"/>
          <w:shd w:val="clear" w:color="auto" w:fill="FFFFFF"/>
        </w:rPr>
        <w:t xml:space="preserve"> đặc biệt là ở </w:t>
      </w:r>
      <w:r w:rsidRPr="00EF7A6F">
        <w:rPr>
          <w:color w:val="FF0000"/>
          <w:shd w:val="clear" w:color="auto" w:fill="FFFFFF"/>
        </w:rPr>
        <w:t>C</w:t>
      </w:r>
      <w:r w:rsidR="00B46AEE" w:rsidRPr="00EF7A6F">
        <w:rPr>
          <w:color w:val="FF0000"/>
          <w:shd w:val="clear" w:color="auto" w:fill="FFFFFF"/>
        </w:rPr>
        <w:t>hâu Á</w:t>
      </w:r>
      <w:r w:rsidRPr="00EF7A6F">
        <w:rPr>
          <w:color w:val="FF0000"/>
          <w:shd w:val="clear" w:color="auto" w:fill="FFFFFF"/>
        </w:rPr>
        <w:t xml:space="preserve"> với thị trường đang phát triển có </w:t>
      </w:r>
      <w:r w:rsidR="00B46AEE" w:rsidRPr="00EF7A6F">
        <w:rPr>
          <w:color w:val="FF0000"/>
          <w:shd w:val="clear" w:color="auto" w:fill="FFFFFF"/>
        </w:rPr>
        <w:t>mức tăng trưởng 32% trong khi đó:</w:t>
      </w:r>
      <w:r w:rsidRPr="00EF7A6F">
        <w:rPr>
          <w:color w:val="FF0000"/>
          <w:shd w:val="clear" w:color="auto" w:fill="FFFFFF"/>
        </w:rPr>
        <w:t xml:space="preserve"> C</w:t>
      </w:r>
      <w:r w:rsidR="00B46AEE" w:rsidRPr="00EF7A6F">
        <w:rPr>
          <w:color w:val="FF0000"/>
          <w:shd w:val="clear" w:color="auto" w:fill="FFFFFF"/>
        </w:rPr>
        <w:t>hâu Phi</w:t>
      </w:r>
      <w:r w:rsidRPr="00EF7A6F">
        <w:rPr>
          <w:color w:val="FF0000"/>
          <w:shd w:val="clear" w:color="auto" w:fill="FFFFFF"/>
        </w:rPr>
        <w:t>, Trung Đông và Trung Âu</w:t>
      </w:r>
      <w:r w:rsidR="00B46AEE" w:rsidRPr="00EF7A6F">
        <w:rPr>
          <w:color w:val="FF0000"/>
          <w:shd w:val="clear" w:color="auto" w:fill="FFFFFF"/>
        </w:rPr>
        <w:t xml:space="preserve"> tăng trưởng 19%, số tiền thanh toán không dùng tiền mặt trong quý thứ 3 của năm 2019 </w:t>
      </w:r>
      <w:r w:rsidRPr="00EF7A6F">
        <w:rPr>
          <w:color w:val="FF0000"/>
          <w:shd w:val="clear" w:color="auto" w:fill="FFFFFF"/>
        </w:rPr>
        <w:t xml:space="preserve">tại Trung Quốc </w:t>
      </w:r>
      <w:r w:rsidR="00B46AEE" w:rsidRPr="00EF7A6F">
        <w:rPr>
          <w:color w:val="FF0000"/>
          <w:shd w:val="clear" w:color="auto" w:fill="FFFFFF"/>
        </w:rPr>
        <w:t>tăng 54,8% so với cùng kỳ 2018.</w:t>
      </w:r>
    </w:p>
    <w:p w14:paraId="48C75BC0" w14:textId="35194C9B" w:rsidR="00B46AEE" w:rsidRPr="00EF7A6F" w:rsidRDefault="00B46AEE" w:rsidP="00B46AEE">
      <w:pPr>
        <w:pStyle w:val="FormChuan"/>
        <w:rPr>
          <w:b/>
          <w:color w:val="FF0000"/>
        </w:rPr>
      </w:pPr>
      <w:r w:rsidRPr="00EF7A6F">
        <w:rPr>
          <w:color w:val="FF0000"/>
          <w:shd w:val="clear" w:color="auto" w:fill="FFFFFF"/>
        </w:rPr>
        <w:t xml:space="preserve">Trước sự bùng nổ của thanh toán không tiền mặt trên thế giới và sự chỉ đạo quyết liệt từ Chính Phủ, 2018 đã đánh dấu một năm thành công của nền kinh tế Việt Nam. </w:t>
      </w:r>
      <w:r w:rsidR="00C01C92" w:rsidRPr="00EF7A6F">
        <w:rPr>
          <w:color w:val="FF0000"/>
          <w:shd w:val="clear" w:color="auto" w:fill="FFFFFF"/>
        </w:rPr>
        <w:t>T</w:t>
      </w:r>
      <w:r w:rsidRPr="00EF7A6F">
        <w:rPr>
          <w:color w:val="FF0000"/>
          <w:shd w:val="clear" w:color="auto" w:fill="FFFFFF"/>
        </w:rPr>
        <w:t>ổng sản phẩm trong nước (GDP) của cả nước đã tăng 7,08%</w:t>
      </w:r>
      <w:r w:rsidR="00C01C92" w:rsidRPr="00EF7A6F">
        <w:rPr>
          <w:color w:val="FF0000"/>
          <w:shd w:val="clear" w:color="auto" w:fill="FFFFFF"/>
        </w:rPr>
        <w:t xml:space="preserve"> (theo số liệu của Tổng Cục Thống kê)</w:t>
      </w:r>
      <w:r w:rsidRPr="00EF7A6F">
        <w:rPr>
          <w:color w:val="FF0000"/>
          <w:shd w:val="clear" w:color="auto" w:fill="FFFFFF"/>
        </w:rPr>
        <w:t xml:space="preserve">, </w:t>
      </w:r>
      <w:r w:rsidR="00C01C92" w:rsidRPr="00EF7A6F">
        <w:rPr>
          <w:color w:val="FF0000"/>
          <w:shd w:val="clear" w:color="auto" w:fill="FFFFFF"/>
        </w:rPr>
        <w:t>trong vòng 12 năm qua thì đây có thể nói là mức tăng trưởng cao nhất</w:t>
      </w:r>
      <w:r w:rsidRPr="00EF7A6F">
        <w:rPr>
          <w:color w:val="FF0000"/>
          <w:shd w:val="clear" w:color="auto" w:fill="FFFFFF"/>
        </w:rPr>
        <w:t xml:space="preserve">, đồng thời tốc độ tăng trưởng này </w:t>
      </w:r>
      <w:r w:rsidR="00C01C92" w:rsidRPr="00EF7A6F">
        <w:rPr>
          <w:color w:val="FF0000"/>
          <w:shd w:val="clear" w:color="auto" w:fill="FFFFFF"/>
        </w:rPr>
        <w:t>còn</w:t>
      </w:r>
      <w:r w:rsidRPr="00EF7A6F">
        <w:rPr>
          <w:color w:val="FF0000"/>
          <w:shd w:val="clear" w:color="auto" w:fill="FFFFFF"/>
        </w:rPr>
        <w:t xml:space="preserve"> được duy trì trong 6 tháng đầu năm 2019 với mức 6,76%, cao hơn mức tăng 6 tháng giai đoạn 6 năm trở lại đây. </w:t>
      </w:r>
      <w:r w:rsidR="00C01C92" w:rsidRPr="00EF7A6F">
        <w:rPr>
          <w:color w:val="FF0000"/>
          <w:shd w:val="clear" w:color="auto" w:fill="FFFFFF"/>
        </w:rPr>
        <w:t>Tuy nhiên, b</w:t>
      </w:r>
      <w:r w:rsidRPr="00EF7A6F">
        <w:rPr>
          <w:color w:val="FF0000"/>
          <w:shd w:val="clear" w:color="auto" w:fill="FFFFFF"/>
        </w:rPr>
        <w:t xml:space="preserve">ên cạnh các kết quả đạt được, việc thúc đẩy thanh toán điện tử tại Việt Nam cũng gặp nhiều khó khăn liên quan đến quá trình hội nhập, thói quen dùng tiền mặt của người dân, </w:t>
      </w:r>
      <w:proofErr w:type="gramStart"/>
      <w:r w:rsidR="00CA73A7">
        <w:rPr>
          <w:color w:val="FF0000"/>
          <w:shd w:val="clear" w:color="auto" w:fill="FFFFFF"/>
        </w:rPr>
        <w:t>an</w:t>
      </w:r>
      <w:proofErr w:type="gramEnd"/>
      <w:r w:rsidR="00CA73A7">
        <w:rPr>
          <w:color w:val="FF0000"/>
          <w:shd w:val="clear" w:color="auto" w:fill="FFFFFF"/>
        </w:rPr>
        <w:t xml:space="preserve"> </w:t>
      </w:r>
      <w:r w:rsidRPr="00EF7A6F">
        <w:rPr>
          <w:color w:val="FF0000"/>
          <w:shd w:val="clear" w:color="auto" w:fill="FFFFFF"/>
        </w:rPr>
        <w:t>ninh mạng, hạ tầng kĩ thuật…  Chính vì vậy, giải pháp mà Ngân hàng Nhà nước hướng tới nhằm tiếp tục thúc đẩy thanh toán phi tiền mặt trong giai đoạn sắp tới đó là ngoài việc tiếp tục thực hiện các đề án phát triển, xây dựng các nghị định, v.v… thì giải pháp trọng tâm chính được đưa ra đó là</w:t>
      </w:r>
      <w:r w:rsidRPr="00EF7A6F">
        <w:rPr>
          <w:rFonts w:ascii="Helvetica" w:hAnsi="Helvetica" w:cs="Helvetica"/>
          <w:color w:val="FF0000"/>
          <w:shd w:val="clear" w:color="auto" w:fill="FFFFFF"/>
        </w:rPr>
        <w:t> </w:t>
      </w:r>
      <w:r w:rsidRPr="00EF7A6F">
        <w:rPr>
          <w:color w:val="FF0000"/>
          <w:shd w:val="clear" w:color="auto" w:fill="FFFFFF"/>
        </w:rPr>
        <w:t>ứng dụng mạnh mẽ công nghệ hiện đại vào hoạt động thanh toán, đẩy mạnh cung ứng dịch vụ trên thiết bị di động.</w:t>
      </w:r>
    </w:p>
    <w:p w14:paraId="2317A347" w14:textId="51D5E5E1" w:rsidR="00B46AEE" w:rsidRPr="00EF7A6F" w:rsidRDefault="007812B0" w:rsidP="007812B0">
      <w:pPr>
        <w:pStyle w:val="L2"/>
      </w:pPr>
      <w:bookmarkStart w:id="8" w:name="_Toc42507310"/>
      <w:r>
        <w:t xml:space="preserve">1.3. </w:t>
      </w:r>
      <w:bookmarkEnd w:id="8"/>
      <w:r w:rsidR="006D5B79">
        <w:t>Xác định bài toán cần thực hiện</w:t>
      </w:r>
    </w:p>
    <w:p w14:paraId="7DA64ED9" w14:textId="1CE62581" w:rsidR="006F3E15" w:rsidRDefault="006F3E15" w:rsidP="006F3E15">
      <w:pPr>
        <w:pStyle w:val="FormChuan"/>
        <w:rPr>
          <w:color w:val="FF0000"/>
        </w:rPr>
      </w:pPr>
      <w:r>
        <w:rPr>
          <w:color w:val="FF0000"/>
        </w:rPr>
        <w:t>Ý tưởng bài toán ra đời trong bối cảnh sinh viên có hoàn cảnh khó khăn rất nhiều mà các nhà hảo tâm cũng không ít. Tuy nhiên, khó khăn mà họ gặp phải chính là việc tiếp cận nhau, một phần do công tác truyền thông còn hạn chế bên cạnh đó là tính minh bạch trong việc quản lý quỹ từ thiện và xác minh các hoàn cảnh.</w:t>
      </w:r>
    </w:p>
    <w:p w14:paraId="1E4A690E" w14:textId="2461CE7D" w:rsidR="006F3E15" w:rsidRDefault="006F3E15" w:rsidP="006F3E15">
      <w:pPr>
        <w:pStyle w:val="FormChuan"/>
        <w:rPr>
          <w:color w:val="FF0000"/>
        </w:rPr>
      </w:pPr>
      <w:r>
        <w:rPr>
          <w:color w:val="FF0000"/>
        </w:rPr>
        <w:t xml:space="preserve">Ứng dụng Small Giving ra đời, được trực tiếp vận hành và quản trị bởi Đoàn Thanh niên </w:t>
      </w:r>
      <w:r w:rsidR="00D350FA">
        <w:rPr>
          <w:color w:val="FF0000"/>
        </w:rPr>
        <w:t>- Hội Sinh viên Học viện Ngân hàng với vai trò là cầu nối trung gian trong cộng đồng sinh viên, các cán bộ và giảng viên trong Học viện.</w:t>
      </w:r>
    </w:p>
    <w:p w14:paraId="5CDF9C0E" w14:textId="39DD2E4F" w:rsidR="00B46AEE" w:rsidRPr="00EE490E" w:rsidRDefault="00D350FA" w:rsidP="00EE490E">
      <w:pPr>
        <w:pStyle w:val="FormChuan"/>
        <w:rPr>
          <w:color w:val="FF0000"/>
        </w:rPr>
      </w:pPr>
      <w:r>
        <w:rPr>
          <w:color w:val="FF0000"/>
        </w:rPr>
        <w:lastRenderedPageBreak/>
        <w:t>Với ứng dụng này,</w:t>
      </w:r>
      <w:r w:rsidR="00B46AEE" w:rsidRPr="00EE490E">
        <w:rPr>
          <w:color w:val="FF0000"/>
        </w:rPr>
        <w:t xml:space="preserve"> </w:t>
      </w:r>
      <w:r>
        <w:rPr>
          <w:color w:val="FF0000"/>
        </w:rPr>
        <w:t>c</w:t>
      </w:r>
      <w:r w:rsidR="00B46AEE" w:rsidRPr="00EE490E">
        <w:rPr>
          <w:color w:val="FF0000"/>
        </w:rPr>
        <w:t>ác nhà hảo tâm đăng kí sử dụng hệ thống có quyền trích nhỏ</w:t>
      </w:r>
      <w:r>
        <w:rPr>
          <w:color w:val="FF0000"/>
        </w:rPr>
        <w:t xml:space="preserve"> </w:t>
      </w:r>
      <w:r w:rsidRPr="00D350FA">
        <w:rPr>
          <w:b/>
          <w:bCs/>
          <w:color w:val="FF0000"/>
        </w:rPr>
        <w:t>(Small)</w:t>
      </w:r>
      <w:r w:rsidR="00B46AEE" w:rsidRPr="00EE490E">
        <w:rPr>
          <w:color w:val="FF0000"/>
        </w:rPr>
        <w:t xml:space="preserve"> số dư tài khoản của mình để thực hiện quyên góp</w:t>
      </w:r>
      <w:r>
        <w:rPr>
          <w:color w:val="FF0000"/>
        </w:rPr>
        <w:t xml:space="preserve"> </w:t>
      </w:r>
      <w:r w:rsidRPr="00D350FA">
        <w:rPr>
          <w:b/>
          <w:bCs/>
          <w:color w:val="FF0000"/>
        </w:rPr>
        <w:t>(Giving)</w:t>
      </w:r>
      <w:r w:rsidR="00B46AEE" w:rsidRPr="00EE490E">
        <w:rPr>
          <w:color w:val="FF0000"/>
        </w:rPr>
        <w:t xml:space="preserve"> nhanh cho các hoạt động thiện nguyện đang được tổ chức bằng một vài thao tác đơn giản thông qua công nghệ thanh toán trực tuyến được tích hợp trên hệ thống.</w:t>
      </w:r>
    </w:p>
    <w:p w14:paraId="0972A6F2" w14:textId="6B2FE376" w:rsidR="00B46AEE" w:rsidRPr="00EF7A6F" w:rsidRDefault="00A349AA" w:rsidP="00B46AEE">
      <w:pPr>
        <w:keepNext/>
        <w:spacing w:before="120" w:after="120" w:line="312" w:lineRule="auto"/>
        <w:jc w:val="center"/>
        <w:rPr>
          <w:color w:val="FF0000"/>
        </w:rPr>
      </w:pPr>
      <w:r>
        <w:rPr>
          <w:noProof/>
          <w:color w:val="FF0000"/>
        </w:rPr>
        <w:drawing>
          <wp:inline distT="0" distB="0" distL="0" distR="0" wp14:anchorId="6EC01D68" wp14:editId="1908C9E5">
            <wp:extent cx="4267200" cy="266072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6773" cy="2679164"/>
                    </a:xfrm>
                    <a:prstGeom prst="rect">
                      <a:avLst/>
                    </a:prstGeom>
                    <a:noFill/>
                    <a:ln>
                      <a:noFill/>
                    </a:ln>
                  </pic:spPr>
                </pic:pic>
              </a:graphicData>
            </a:graphic>
          </wp:inline>
        </w:drawing>
      </w:r>
    </w:p>
    <w:p w14:paraId="70D08529" w14:textId="77777777" w:rsidR="00D350FA" w:rsidRDefault="00B46AEE" w:rsidP="00D350FA">
      <w:pPr>
        <w:pStyle w:val="CapPic1"/>
      </w:pPr>
      <w:bookmarkStart w:id="9" w:name="_Toc42507366"/>
      <w:bookmarkStart w:id="10" w:name="_Toc42507462"/>
      <w:r w:rsidRPr="00EF7A6F">
        <w:t xml:space="preserve">Hình </w:t>
      </w:r>
      <w:fldSimple w:instr=" SEQ Hình \* ARABIC ">
        <w:r w:rsidRPr="00EF7A6F">
          <w:rPr>
            <w:noProof/>
          </w:rPr>
          <w:t>1</w:t>
        </w:r>
      </w:fldSimple>
      <w:r w:rsidR="00DE3601">
        <w:t>.1</w:t>
      </w:r>
      <w:r w:rsidRPr="00EF7A6F">
        <w:t>: Phác thảo ý tưởng ứng dụng.</w:t>
      </w:r>
      <w:bookmarkStart w:id="11" w:name="_Toc42507311"/>
      <w:bookmarkEnd w:id="9"/>
      <w:bookmarkEnd w:id="10"/>
    </w:p>
    <w:p w14:paraId="084CFBC4" w14:textId="265753DC" w:rsidR="00D350FA" w:rsidRDefault="00D350FA" w:rsidP="00D350FA">
      <w:pPr>
        <w:pStyle w:val="FormChuan"/>
        <w:rPr>
          <w:i/>
          <w:iCs/>
          <w:color w:val="FF0000"/>
        </w:rPr>
      </w:pPr>
      <w:r w:rsidRPr="00D350FA">
        <w:rPr>
          <w:color w:val="FF0000"/>
        </w:rPr>
        <w:t>Bên cạnh</w:t>
      </w:r>
      <w:r>
        <w:rPr>
          <w:color w:val="FF0000"/>
        </w:rPr>
        <w:t xml:space="preserve"> tính thuận tiện trong việc quyên góp, ứng dụng Small Giving còn rất đa dạng trong việc tạo thêm nguồn kinh phí cho các nhà hảo tâm ngoài việc nạp tiền thông qua chuyển khoản </w:t>
      </w:r>
      <w:r>
        <w:rPr>
          <w:i/>
          <w:iCs/>
          <w:color w:val="FF0000"/>
        </w:rPr>
        <w:t xml:space="preserve">(điểm danh hàng ngày, trả lời khảo </w:t>
      </w:r>
      <w:proofErr w:type="gramStart"/>
      <w:r>
        <w:rPr>
          <w:i/>
          <w:iCs/>
          <w:color w:val="FF0000"/>
        </w:rPr>
        <w:t>sát,…</w:t>
      </w:r>
      <w:proofErr w:type="gramEnd"/>
      <w:r>
        <w:rPr>
          <w:i/>
          <w:iCs/>
          <w:color w:val="FF0000"/>
        </w:rPr>
        <w:t xml:space="preserve">). </w:t>
      </w:r>
      <w:r w:rsidR="009A2A2C">
        <w:rPr>
          <w:color w:val="FF0000"/>
        </w:rPr>
        <w:t xml:space="preserve">Tính công khai, minh bạch trong việc quản lý dòng tiền </w:t>
      </w:r>
      <w:r w:rsidR="009A2A2C">
        <w:rPr>
          <w:i/>
          <w:iCs/>
          <w:color w:val="FF0000"/>
        </w:rPr>
        <w:t>(mỗi hoạt động khi được đăng tải trên app đều có chi phí dự kiến, chi phí hiện tại, số lượt quyên góp và số ngày còn lại).</w:t>
      </w:r>
    </w:p>
    <w:p w14:paraId="7F38F456" w14:textId="185645CC" w:rsidR="009A2A2C" w:rsidRDefault="009A2A2C" w:rsidP="00D350FA">
      <w:pPr>
        <w:pStyle w:val="FormChuan"/>
        <w:rPr>
          <w:color w:val="FF0000"/>
        </w:rPr>
      </w:pPr>
      <w:r>
        <w:rPr>
          <w:color w:val="FF0000"/>
        </w:rPr>
        <w:t xml:space="preserve">Với mục tiêu cuối cùng là chuyển giao ứng dụng cho Đoàn Thanh niên - Hội Sinh viên Học viện Ngân hàng, </w:t>
      </w:r>
      <w:r w:rsidR="00DA588E">
        <w:rPr>
          <w:color w:val="FF0000"/>
        </w:rPr>
        <w:t xml:space="preserve">sinh viên khi sử dụng ứng dụng có thể dễ dàng tiếp cận với các nội dung thông báo của Đoàn Đội thông qua mục </w:t>
      </w:r>
      <w:r w:rsidR="00DA588E">
        <w:rPr>
          <w:i/>
          <w:iCs/>
          <w:color w:val="FF0000"/>
        </w:rPr>
        <w:t>tin tức</w:t>
      </w:r>
      <w:r w:rsidR="00DA588E">
        <w:rPr>
          <w:color w:val="FF0000"/>
        </w:rPr>
        <w:t xml:space="preserve">. Ngoài ra sinh viên cũng có thể gửi các ý kiến, thắc mắc của mình thông qua tính năng </w:t>
      </w:r>
      <w:r w:rsidR="00DA588E">
        <w:rPr>
          <w:i/>
          <w:iCs/>
          <w:color w:val="FF0000"/>
        </w:rPr>
        <w:t>góp ý</w:t>
      </w:r>
      <w:r w:rsidR="00DA588E">
        <w:rPr>
          <w:color w:val="FF0000"/>
        </w:rPr>
        <w:t xml:space="preserve"> không chỉ về lĩnh vực thiện nguyện mà còn về các chủ đề liên quan đến Học viện, các hoạt động Đoàn Đội.</w:t>
      </w:r>
    </w:p>
    <w:p w14:paraId="40C064BF" w14:textId="4DEC9692" w:rsidR="006C35BB" w:rsidRPr="00DA588E" w:rsidRDefault="006C35BB" w:rsidP="00D350FA">
      <w:pPr>
        <w:pStyle w:val="FormChuan"/>
        <w:rPr>
          <w:color w:val="FF0000"/>
        </w:rPr>
      </w:pPr>
      <w:r>
        <w:rPr>
          <w:color w:val="FF0000"/>
        </w:rPr>
        <w:t xml:space="preserve">Cuối cùng, hệ thống ví thiện nguyện Small Giving rất mong muốn tạo nên một điều dù là nhỏ bé nhưng có sức tác động đến cộng đồng thiện nguyện nói chung và </w:t>
      </w:r>
      <w:r w:rsidR="00482C15">
        <w:rPr>
          <w:color w:val="FF0000"/>
        </w:rPr>
        <w:t>môi trường Học viện nói riêng, góp phần hình thành nên thói quen mang tính nhân văn, nhân đạo cao một cách thường xuyên, bất cứ nơi đâu, bất cứ khi nào.</w:t>
      </w:r>
    </w:p>
    <w:p w14:paraId="5F441425" w14:textId="77777777" w:rsidR="00D350FA" w:rsidRDefault="00D350FA" w:rsidP="00D350FA">
      <w:pPr>
        <w:rPr>
          <w:i/>
          <w:iCs/>
          <w:szCs w:val="24"/>
        </w:rPr>
      </w:pPr>
    </w:p>
    <w:p w14:paraId="2672866E" w14:textId="556D5AE0" w:rsidR="00D350FA" w:rsidRPr="00D350FA" w:rsidRDefault="00D350FA" w:rsidP="00D350FA">
      <w:pPr>
        <w:sectPr w:rsidR="00D350FA" w:rsidRPr="00D350FA" w:rsidSect="00A3520D">
          <w:footerReference w:type="default" r:id="rId11"/>
          <w:pgSz w:w="12240" w:h="15840"/>
          <w:pgMar w:top="1134" w:right="1134" w:bottom="1134" w:left="1701" w:header="720" w:footer="720" w:gutter="0"/>
          <w:cols w:space="720"/>
          <w:docGrid w:linePitch="360"/>
        </w:sectPr>
      </w:pPr>
    </w:p>
    <w:p w14:paraId="720A2C4E" w14:textId="0DAFA5A6" w:rsidR="00CD530B" w:rsidRDefault="00A926AE" w:rsidP="00AC0056">
      <w:pPr>
        <w:pStyle w:val="L1"/>
      </w:pPr>
      <w:r w:rsidRPr="005E3BA8">
        <w:lastRenderedPageBreak/>
        <w:t xml:space="preserve">CHƯƠNG </w:t>
      </w:r>
      <w:r>
        <w:t>2</w:t>
      </w:r>
      <w:r w:rsidRPr="005E3BA8">
        <w:t xml:space="preserve">: TÌM HIỂU </w:t>
      </w:r>
      <w:r>
        <w:t>CÁC CÔNG CỤ PHÁT TRIỂN</w:t>
      </w:r>
      <w:bookmarkEnd w:id="11"/>
      <w:r>
        <w:t xml:space="preserve"> </w:t>
      </w:r>
    </w:p>
    <w:p w14:paraId="6BA4EC5C" w14:textId="0FF8C57A" w:rsidR="00A926AE" w:rsidRDefault="00A926AE" w:rsidP="007812B0">
      <w:pPr>
        <w:pStyle w:val="L1"/>
      </w:pPr>
      <w:bookmarkStart w:id="12" w:name="_Toc42507312"/>
      <w:r>
        <w:t>ỨNG DỤNG</w:t>
      </w:r>
      <w:bookmarkEnd w:id="12"/>
    </w:p>
    <w:p w14:paraId="55BCA17A" w14:textId="5C88C6B9" w:rsidR="00AC0056" w:rsidRPr="00DD65D6" w:rsidRDefault="00DD65D6" w:rsidP="00EF6D3E">
      <w:pPr>
        <w:pStyle w:val="FormChuan"/>
        <w:ind w:left="567" w:right="900" w:firstLine="0"/>
        <w:rPr>
          <w:i/>
          <w:iCs/>
        </w:rPr>
      </w:pPr>
      <w:r>
        <w:rPr>
          <w:i/>
          <w:iCs/>
        </w:rPr>
        <w:t>Nội dung chương 2</w:t>
      </w:r>
      <w:r w:rsidR="000E38B9" w:rsidRPr="00DD65D6">
        <w:rPr>
          <w:i/>
          <w:iCs/>
        </w:rPr>
        <w:t xml:space="preserve"> sẽ làm rõ hơn về </w:t>
      </w:r>
      <w:r w:rsidR="00207443" w:rsidRPr="00DD65D6">
        <w:rPr>
          <w:i/>
          <w:iCs/>
        </w:rPr>
        <w:t>ngôn ngữ lập trình ứng dụng mobile app được dùng để xây dựng ví thiện nguyện</w:t>
      </w:r>
      <w:r w:rsidR="00207443">
        <w:rPr>
          <w:i/>
          <w:iCs/>
        </w:rPr>
        <w:t>,</w:t>
      </w:r>
      <w:r w:rsidR="00207443" w:rsidRPr="00DD65D6">
        <w:rPr>
          <w:i/>
          <w:iCs/>
        </w:rPr>
        <w:t xml:space="preserve"> </w:t>
      </w:r>
      <w:r w:rsidR="000E38B9" w:rsidRPr="00DD65D6">
        <w:rPr>
          <w:i/>
          <w:iCs/>
        </w:rPr>
        <w:t>nền tảng thanh toán mà đơn vị thực tập cung cấp cụ thể là giải pháp Way4 cùng các API quản lý dòng tiền được sử dụng trong hệ thố</w:t>
      </w:r>
      <w:r w:rsidR="00A0266C" w:rsidRPr="00DD65D6">
        <w:rPr>
          <w:i/>
          <w:iCs/>
        </w:rPr>
        <w:t xml:space="preserve">ng. Bên cạnh đó là việc tìm hiểu </w:t>
      </w:r>
      <w:r w:rsidR="007264B1">
        <w:rPr>
          <w:i/>
          <w:iCs/>
        </w:rPr>
        <w:t>về</w:t>
      </w:r>
      <w:r w:rsidR="00A0266C" w:rsidRPr="00DD65D6">
        <w:rPr>
          <w:i/>
          <w:iCs/>
        </w:rPr>
        <w:t xml:space="preserve"> hệ thống API quản lý người dùng.</w:t>
      </w:r>
    </w:p>
    <w:p w14:paraId="75BE8EDF" w14:textId="768BFB89" w:rsidR="003A0A8E" w:rsidRDefault="003A0A8E" w:rsidP="003A0A8E">
      <w:pPr>
        <w:pStyle w:val="L2"/>
      </w:pPr>
      <w:bookmarkStart w:id="13" w:name="_Toc42507313"/>
      <w:r>
        <w:t>2.1. Ngôn ngữ React-native</w:t>
      </w:r>
    </w:p>
    <w:p w14:paraId="2A7C0842" w14:textId="1E9EE2DE" w:rsidR="003A0A8E" w:rsidRPr="00CD530B" w:rsidRDefault="003A0A8E" w:rsidP="003A0A8E">
      <w:pPr>
        <w:pStyle w:val="L3"/>
      </w:pPr>
      <w:bookmarkStart w:id="14" w:name="_Toc42507327"/>
      <w:r w:rsidRPr="00CD530B">
        <w:t>2.</w:t>
      </w:r>
      <w:r>
        <w:t>1</w:t>
      </w:r>
      <w:r w:rsidRPr="00CD530B">
        <w:t>.1. Giới thiệu ngôn ngữ React-native</w:t>
      </w:r>
      <w:bookmarkEnd w:id="14"/>
    </w:p>
    <w:p w14:paraId="7355A091" w14:textId="77777777" w:rsidR="003A0A8E" w:rsidRDefault="003A0A8E" w:rsidP="003A0A8E">
      <w:pPr>
        <w:pStyle w:val="cham"/>
        <w:numPr>
          <w:ilvl w:val="0"/>
          <w:numId w:val="9"/>
        </w:numPr>
        <w:ind w:left="284" w:hanging="284"/>
      </w:pPr>
      <w:r>
        <w:t>React-native là gì?</w:t>
      </w:r>
    </w:p>
    <w:p w14:paraId="36FDDDA7" w14:textId="77777777" w:rsidR="003A0A8E" w:rsidRPr="00D02500" w:rsidRDefault="003A0A8E" w:rsidP="003A0A8E">
      <w:pPr>
        <w:pStyle w:val="FormChuan"/>
        <w:numPr>
          <w:ilvl w:val="0"/>
          <w:numId w:val="35"/>
        </w:numPr>
      </w:pPr>
      <w:r w:rsidRPr="00783A59">
        <w:t xml:space="preserve">React Native là framework xây dựng ứng dụng di động native sử dụng Javascript do Facebook phát </w:t>
      </w:r>
      <w:r>
        <w:t>triển</w:t>
      </w:r>
      <w:r w:rsidRPr="00783A59">
        <w:t xml:space="preserve">. Sử dụng React Native để xây dựng ứng dụng iOS và Android chỉ cần 1 ngôn ngữ javascript duy nhất. </w:t>
      </w:r>
    </w:p>
    <w:p w14:paraId="442D16A0" w14:textId="77777777" w:rsidR="003A0A8E" w:rsidRPr="00D43B3D" w:rsidRDefault="003A0A8E" w:rsidP="003A0A8E">
      <w:pPr>
        <w:pStyle w:val="cham"/>
        <w:numPr>
          <w:ilvl w:val="0"/>
          <w:numId w:val="9"/>
        </w:numPr>
        <w:ind w:left="284" w:hanging="284"/>
        <w:rPr>
          <w:b/>
          <w:i/>
        </w:rPr>
      </w:pPr>
      <w:r>
        <w:t>Cách hoạt động của ngôn ngữ</w:t>
      </w:r>
    </w:p>
    <w:p w14:paraId="10C9D27E" w14:textId="77777777" w:rsidR="003A0A8E" w:rsidRPr="00D43B3D" w:rsidRDefault="003A0A8E" w:rsidP="00EF6D3E">
      <w:pPr>
        <w:pStyle w:val="FormChuan"/>
        <w:ind w:left="284" w:firstLine="0"/>
      </w:pPr>
      <w:r w:rsidRPr="00D43B3D">
        <w:t>Ứng dụng viết bằng React Native được chia làm 2 phần: phần view</w:t>
      </w:r>
      <w:r>
        <w:t xml:space="preserve"> </w:t>
      </w:r>
      <w:r w:rsidRPr="00D43B3D">
        <w:t>(hiển thị) và phần xử lý.</w:t>
      </w:r>
    </w:p>
    <w:p w14:paraId="299CE180" w14:textId="77777777" w:rsidR="003A0A8E" w:rsidRPr="00D43B3D" w:rsidRDefault="003A0A8E" w:rsidP="003A0A8E">
      <w:pPr>
        <w:pStyle w:val="FormChuan"/>
        <w:numPr>
          <w:ilvl w:val="0"/>
          <w:numId w:val="35"/>
        </w:numPr>
      </w:pPr>
      <w:r w:rsidRPr="00D43B3D">
        <w:t>Phần hiển thị được biên dịch từ javascript sẽ map với những component của hệ thống ví dụ: điều hướng, tab, touch…</w:t>
      </w:r>
      <w:r>
        <w:t xml:space="preserve"> </w:t>
      </w:r>
      <w:r w:rsidRPr="00D43B3D">
        <w:t xml:space="preserve">Phần view này được lấy </w:t>
      </w:r>
      <w:r>
        <w:t>dựa trên</w:t>
      </w:r>
      <w:r w:rsidRPr="00D43B3D">
        <w:t xml:space="preserve"> </w:t>
      </w:r>
      <w:r>
        <w:t>Document Object Model (</w:t>
      </w:r>
      <w:r w:rsidRPr="00D43B3D">
        <w:t>Virtual DOM</w:t>
      </w:r>
      <w:r>
        <w:t xml:space="preserve">) </w:t>
      </w:r>
      <w:r w:rsidRPr="00D43B3D">
        <w:t>của </w:t>
      </w:r>
      <w:hyperlink r:id="rId12" w:history="1">
        <w:r w:rsidRPr="00D43B3D">
          <w:t>React JS</w:t>
        </w:r>
      </w:hyperlink>
      <w:r w:rsidRPr="00D43B3D">
        <w:t>, mọi xử lý view được thực hiện trên một cây DOM ảo, sau đó được React Native render lại bằng native view.</w:t>
      </w:r>
    </w:p>
    <w:p w14:paraId="0283A80C" w14:textId="77777777" w:rsidR="003A0A8E" w:rsidRPr="00D43B3D" w:rsidRDefault="003A0A8E" w:rsidP="003A0A8E">
      <w:pPr>
        <w:pStyle w:val="FormChuan"/>
        <w:numPr>
          <w:ilvl w:val="0"/>
          <w:numId w:val="36"/>
        </w:numPr>
      </w:pPr>
      <w:r w:rsidRPr="00D43B3D">
        <w:t>Phần xử lý vẫn được thực hiện trực tiếp bằng ngôn ngữ javascript</w:t>
      </w:r>
      <w:r>
        <w:t xml:space="preserve">, </w:t>
      </w:r>
      <w:r w:rsidRPr="00D43B3D">
        <w:t>biểu thức này được xử lý dưới bộ core thực thi Javascript</w:t>
      </w:r>
      <w:r>
        <w:t>.</w:t>
      </w:r>
    </w:p>
    <w:p w14:paraId="0FD27ED9" w14:textId="77777777" w:rsidR="003A0A8E" w:rsidRPr="000A7EB8" w:rsidRDefault="003A0A8E" w:rsidP="003A0A8E">
      <w:pPr>
        <w:pStyle w:val="cham"/>
        <w:numPr>
          <w:ilvl w:val="0"/>
          <w:numId w:val="9"/>
        </w:numPr>
        <w:ind w:left="284" w:hanging="284"/>
        <w:rPr>
          <w:b/>
          <w:i/>
        </w:rPr>
      </w:pPr>
      <w:r>
        <w:t>Lý do chọn ngôn ngữ</w:t>
      </w:r>
    </w:p>
    <w:tbl>
      <w:tblPr>
        <w:tblStyle w:val="TableGrid"/>
        <w:tblW w:w="0" w:type="auto"/>
        <w:tblInd w:w="170" w:type="dxa"/>
        <w:tblLayout w:type="fixed"/>
        <w:tblLook w:val="04A0" w:firstRow="1" w:lastRow="0" w:firstColumn="1" w:lastColumn="0" w:noHBand="0" w:noVBand="1"/>
      </w:tblPr>
      <w:tblGrid>
        <w:gridCol w:w="5183"/>
        <w:gridCol w:w="4223"/>
      </w:tblGrid>
      <w:tr w:rsidR="003A0A8E" w14:paraId="1477F2BF" w14:textId="77777777" w:rsidTr="005C51BE">
        <w:tc>
          <w:tcPr>
            <w:tcW w:w="5183" w:type="dxa"/>
            <w:shd w:val="clear" w:color="auto" w:fill="BFBFBF" w:themeFill="background1" w:themeFillShade="BF"/>
            <w:vAlign w:val="center"/>
          </w:tcPr>
          <w:p w14:paraId="1958FDF0" w14:textId="77777777" w:rsidR="003A0A8E" w:rsidRDefault="003A0A8E" w:rsidP="005C51BE">
            <w:pPr>
              <w:pStyle w:val="cham"/>
              <w:numPr>
                <w:ilvl w:val="0"/>
                <w:numId w:val="0"/>
              </w:numPr>
              <w:pBdr>
                <w:top w:val="none" w:sz="0" w:space="0" w:color="auto"/>
                <w:left w:val="none" w:sz="0" w:space="0" w:color="auto"/>
                <w:bottom w:val="none" w:sz="0" w:space="0" w:color="auto"/>
                <w:right w:val="none" w:sz="0" w:space="0" w:color="auto"/>
                <w:between w:val="none" w:sz="0" w:space="0" w:color="auto"/>
              </w:pBdr>
              <w:jc w:val="center"/>
              <w:rPr>
                <w:b/>
                <w:i/>
              </w:rPr>
            </w:pPr>
            <w:r>
              <w:rPr>
                <w:b/>
                <w:i/>
              </w:rPr>
              <w:t>Ưu điểm</w:t>
            </w:r>
          </w:p>
        </w:tc>
        <w:tc>
          <w:tcPr>
            <w:tcW w:w="4223" w:type="dxa"/>
            <w:shd w:val="clear" w:color="auto" w:fill="BFBFBF" w:themeFill="background1" w:themeFillShade="BF"/>
            <w:vAlign w:val="center"/>
          </w:tcPr>
          <w:p w14:paraId="0612A606" w14:textId="77777777" w:rsidR="003A0A8E" w:rsidRDefault="003A0A8E" w:rsidP="005C51BE">
            <w:pPr>
              <w:pStyle w:val="cham"/>
              <w:numPr>
                <w:ilvl w:val="0"/>
                <w:numId w:val="0"/>
              </w:numPr>
              <w:pBdr>
                <w:top w:val="none" w:sz="0" w:space="0" w:color="auto"/>
                <w:left w:val="none" w:sz="0" w:space="0" w:color="auto"/>
                <w:bottom w:val="none" w:sz="0" w:space="0" w:color="auto"/>
                <w:right w:val="none" w:sz="0" w:space="0" w:color="auto"/>
                <w:between w:val="none" w:sz="0" w:space="0" w:color="auto"/>
              </w:pBdr>
              <w:jc w:val="center"/>
              <w:rPr>
                <w:b/>
                <w:i/>
              </w:rPr>
            </w:pPr>
            <w:r>
              <w:rPr>
                <w:b/>
                <w:i/>
              </w:rPr>
              <w:t>Nhược điểm</w:t>
            </w:r>
          </w:p>
        </w:tc>
      </w:tr>
      <w:tr w:rsidR="003A0A8E" w14:paraId="7A083EA8" w14:textId="77777777" w:rsidTr="005C51BE">
        <w:trPr>
          <w:trHeight w:val="982"/>
        </w:trPr>
        <w:tc>
          <w:tcPr>
            <w:tcW w:w="5183" w:type="dxa"/>
          </w:tcPr>
          <w:p w14:paraId="58A85690" w14:textId="77777777" w:rsidR="003A0A8E" w:rsidRPr="000A7EB8" w:rsidRDefault="003A0A8E" w:rsidP="005C51BE">
            <w:pPr>
              <w:pStyle w:val="gch"/>
              <w:rPr>
                <w:b/>
              </w:rPr>
            </w:pPr>
            <w:r w:rsidRPr="00FF6EB9">
              <w:t>Hiệu quả về mặt thờ</w:t>
            </w:r>
            <w:r>
              <w:t xml:space="preserve">i gian: </w:t>
            </w:r>
            <w:r w:rsidRPr="000A7EB8">
              <w:rPr>
                <w:i w:val="0"/>
                <w:iCs/>
              </w:rPr>
              <w:t xml:space="preserve">Nếu như so sánh React-native với Android Studio, khi thay đổi đơn giản là một chuỗi ký tự hiển thị, Android Studio sẽ mất khá nhiều thời gian </w:t>
            </w:r>
            <w:r w:rsidRPr="000A7EB8">
              <w:rPr>
                <w:i w:val="0"/>
                <w:iCs/>
              </w:rPr>
              <w:lastRenderedPageBreak/>
              <w:t>cho việc rebuild lại project rồi mới run application trong khi React-native chỉ cần save là ngay lập tức app sẽ được refresh và hiển thị một cách nhanh chóng giống như F5 trên website.</w:t>
            </w:r>
          </w:p>
          <w:p w14:paraId="4D0DAF99" w14:textId="77777777" w:rsidR="003A0A8E" w:rsidRPr="000A7EB8" w:rsidRDefault="003A0A8E" w:rsidP="005C51BE">
            <w:pPr>
              <w:pStyle w:val="gch"/>
              <w:rPr>
                <w:b/>
              </w:rPr>
            </w:pPr>
            <w:r w:rsidRPr="00FF6EB9">
              <w:t>Ngôn ngữ đa nền tả</w:t>
            </w:r>
            <w:r>
              <w:t xml:space="preserve">ng: </w:t>
            </w:r>
            <w:r w:rsidRPr="000A7EB8">
              <w:rPr>
                <w:i w:val="0"/>
                <w:iCs/>
              </w:rPr>
              <w:t>Với việc sử dụng ngôn ngữ React-native ta có thể xây dựng được ứng dụng chạy trên cả hai hệ điều hành được cho là phổ biến nhất hiện nay là Android và iOS.</w:t>
            </w:r>
          </w:p>
          <w:p w14:paraId="21165FE5" w14:textId="77777777" w:rsidR="003A0A8E" w:rsidRPr="000A7EB8" w:rsidRDefault="003A0A8E" w:rsidP="005C51BE">
            <w:pPr>
              <w:pStyle w:val="gch"/>
              <w:rPr>
                <w:b/>
                <w:iCs/>
              </w:rPr>
            </w:pPr>
            <w:r>
              <w:t xml:space="preserve">Cộng đồng phát triển mạnh: </w:t>
            </w:r>
            <w:r w:rsidRPr="000A7EB8">
              <w:rPr>
                <w:i w:val="0"/>
                <w:iCs/>
              </w:rPr>
              <w:t>React-native được phát triển bởi Facebook một công ty về phương tiện truyền thông xã hội nổi tiếng và có vị thế lớn trên thế giới, do đó, chắc chắn rằng ngôn ngữ này sẽ được cập nhật và nâng cấp rất nhiều trong tương lai</w:t>
            </w:r>
            <w:r>
              <w:rPr>
                <w:i w:val="0"/>
                <w:iCs/>
              </w:rPr>
              <w:t>.</w:t>
            </w:r>
          </w:p>
        </w:tc>
        <w:tc>
          <w:tcPr>
            <w:tcW w:w="4223" w:type="dxa"/>
          </w:tcPr>
          <w:p w14:paraId="72698976" w14:textId="77777777" w:rsidR="003A0A8E" w:rsidRPr="009912DA" w:rsidRDefault="003A0A8E" w:rsidP="005C51BE">
            <w:pPr>
              <w:pStyle w:val="gch"/>
            </w:pPr>
            <w:r>
              <w:lastRenderedPageBreak/>
              <w:t>Ngôn ngữ</w:t>
            </w:r>
            <w:r w:rsidRPr="009912DA">
              <w:t xml:space="preserve"> mới</w:t>
            </w:r>
            <w:r>
              <w:t xml:space="preserve">: </w:t>
            </w:r>
            <w:r w:rsidRPr="000A7EB8">
              <w:rPr>
                <w:i w:val="0"/>
                <w:iCs/>
              </w:rPr>
              <w:t xml:space="preserve">React-native được facebook xây dựng và chính thức phát hành vào năm 2015, một số tính năng trên iOS và Android vẫn </w:t>
            </w:r>
            <w:r w:rsidRPr="000A7EB8">
              <w:rPr>
                <w:i w:val="0"/>
                <w:iCs/>
              </w:rPr>
              <w:lastRenderedPageBreak/>
              <w:t>chưa được hỗ trợ và đang trong quá trình hoàn thiện.</w:t>
            </w:r>
          </w:p>
          <w:p w14:paraId="55CB79B0" w14:textId="77777777" w:rsidR="003A0A8E" w:rsidRPr="000A7EB8" w:rsidRDefault="003A0A8E" w:rsidP="005C51BE">
            <w:pPr>
              <w:pStyle w:val="gch"/>
              <w:keepNext/>
              <w:rPr>
                <w:iCs/>
              </w:rPr>
            </w:pPr>
            <w:r>
              <w:t xml:space="preserve">Chỉ hỗ trợ Android và iOS: </w:t>
            </w:r>
            <w:r w:rsidRPr="000A7EB8">
              <w:rPr>
                <w:i w:val="0"/>
                <w:iCs/>
              </w:rPr>
              <w:t>Mặc dù Android và iOS là hai hệ điều hành phổ biến nhất hiện nay, tuy nhiên việc chỉ hỗ trợ hai hệ điều hành này cũng là một hạn chế của React-native khi khách hàng hoặc người dùng yêu cầu ứng dụng chạy được trên các hệ điều hành khác như Windows, Linux, …</w:t>
            </w:r>
          </w:p>
        </w:tc>
      </w:tr>
    </w:tbl>
    <w:p w14:paraId="2958BE8D" w14:textId="28FBD473" w:rsidR="003A0A8E" w:rsidRPr="00465782" w:rsidRDefault="003A0A8E" w:rsidP="003A0A8E">
      <w:pPr>
        <w:pStyle w:val="CapTbl1"/>
        <w:rPr>
          <w:rFonts w:cs="Times New Roman"/>
          <w:bCs/>
        </w:rPr>
      </w:pPr>
      <w:bookmarkStart w:id="15" w:name="_Toc42442534"/>
      <w:bookmarkStart w:id="16" w:name="_Toc42507432"/>
      <w:r w:rsidRPr="000A7EB8">
        <w:t xml:space="preserve">Bảng </w:t>
      </w:r>
      <w:r>
        <w:t>2.</w:t>
      </w:r>
      <w:r w:rsidR="000E0276">
        <w:t>1</w:t>
      </w:r>
      <w:r w:rsidRPr="000A7EB8">
        <w:t xml:space="preserve">: </w:t>
      </w:r>
      <w:r>
        <w:t>Ư</w:t>
      </w:r>
      <w:r w:rsidRPr="000A7EB8">
        <w:t>u nhược điểm của ngôn ngữ React-native.</w:t>
      </w:r>
      <w:bookmarkEnd w:id="15"/>
      <w:bookmarkEnd w:id="16"/>
    </w:p>
    <w:p w14:paraId="4C92E317" w14:textId="77777777" w:rsidR="003A0A8E" w:rsidRPr="00E4719D" w:rsidRDefault="003A0A8E" w:rsidP="003A0A8E">
      <w:pPr>
        <w:pStyle w:val="FormChuan"/>
      </w:pPr>
      <w:r w:rsidRPr="00E4719D">
        <w:t>Từ việc phân tích các ưu nhược điểm của ngôn ngữ React Native ta có thể thấy đây là một framework mã nguồn mở để phát triển app đa nền, nó hoạt động đa nền nên chắc chắn sẽ có một số hạn chế. Nhưng trên tất cả, nó thực sự đã giúp chúng ta chuyển từ phát triển web sang phát triển di động và nó rất phù hợp với dự án đòi hỏi ít sự truy cập sâu và yêu cầu cập nhật quá nhiều.</w:t>
      </w:r>
    </w:p>
    <w:p w14:paraId="3A1EC837" w14:textId="42F4A9E2" w:rsidR="003A0A8E" w:rsidRPr="00FB6260" w:rsidRDefault="003A0A8E" w:rsidP="003A0A8E">
      <w:pPr>
        <w:pStyle w:val="L3"/>
      </w:pPr>
      <w:bookmarkStart w:id="17" w:name="_Toc42507328"/>
      <w:r>
        <w:t>2</w:t>
      </w:r>
      <w:r w:rsidRPr="005E3BA8">
        <w:t>.</w:t>
      </w:r>
      <w:r>
        <w:t>1.2.</w:t>
      </w:r>
      <w:r w:rsidRPr="005E3BA8">
        <w:t xml:space="preserve"> </w:t>
      </w:r>
      <w:r>
        <w:t>Một số thành phần trong ngôn ngữ React-native</w:t>
      </w:r>
      <w:bookmarkEnd w:id="17"/>
    </w:p>
    <w:p w14:paraId="49F3BE2C" w14:textId="77777777" w:rsidR="003A0A8E" w:rsidRPr="00FB6260" w:rsidRDefault="003A0A8E" w:rsidP="003A0A8E">
      <w:pPr>
        <w:pStyle w:val="cham"/>
        <w:numPr>
          <w:ilvl w:val="0"/>
          <w:numId w:val="9"/>
        </w:numPr>
        <w:ind w:left="284" w:hanging="284"/>
        <w:rPr>
          <w:b/>
          <w:i/>
        </w:rPr>
      </w:pPr>
      <w:r>
        <w:t>Thành phần cơ bản</w:t>
      </w:r>
    </w:p>
    <w:p w14:paraId="26D36FCF" w14:textId="77777777" w:rsidR="003A0A8E" w:rsidRPr="00E4719D" w:rsidRDefault="003A0A8E" w:rsidP="003A0A8E">
      <w:pPr>
        <w:pStyle w:val="FormChuan"/>
      </w:pPr>
      <w:r w:rsidRPr="00E4719D">
        <w:t>Hầu hết các ứng dụng được xây dựng từ ngôn ngữ React-native đều phải sử dụng qua tất cả các thành phần sau:</w:t>
      </w:r>
    </w:p>
    <w:tbl>
      <w:tblPr>
        <w:tblStyle w:val="TableGrid"/>
        <w:tblW w:w="0" w:type="auto"/>
        <w:tblLook w:val="04A0" w:firstRow="1" w:lastRow="0" w:firstColumn="1" w:lastColumn="0" w:noHBand="0" w:noVBand="1"/>
      </w:tblPr>
      <w:tblGrid>
        <w:gridCol w:w="4704"/>
        <w:gridCol w:w="4691"/>
      </w:tblGrid>
      <w:tr w:rsidR="003A0A8E" w14:paraId="13EEE507" w14:textId="77777777" w:rsidTr="005C51BE">
        <w:trPr>
          <w:trHeight w:val="181"/>
        </w:trPr>
        <w:tc>
          <w:tcPr>
            <w:tcW w:w="4788" w:type="dxa"/>
            <w:shd w:val="clear" w:color="auto" w:fill="BFBFBF" w:themeFill="background1" w:themeFillShade="BF"/>
          </w:tcPr>
          <w:p w14:paraId="1875192A" w14:textId="77777777" w:rsidR="003A0A8E" w:rsidRPr="003F17A9" w:rsidRDefault="003A0A8E" w:rsidP="005C51BE">
            <w:pPr>
              <w:pStyle w:val="FormChuan"/>
              <w:ind w:firstLine="0"/>
              <w:jc w:val="center"/>
              <w:rPr>
                <w:b/>
                <w:bCs/>
                <w:i/>
                <w:iCs/>
              </w:rPr>
            </w:pPr>
            <w:r w:rsidRPr="003F17A9">
              <w:rPr>
                <w:b/>
                <w:bCs/>
                <w:i/>
                <w:iCs/>
              </w:rPr>
              <w:t>Tên thành phần</w:t>
            </w:r>
          </w:p>
        </w:tc>
        <w:tc>
          <w:tcPr>
            <w:tcW w:w="4788" w:type="dxa"/>
            <w:shd w:val="clear" w:color="auto" w:fill="BFBFBF" w:themeFill="background1" w:themeFillShade="BF"/>
          </w:tcPr>
          <w:p w14:paraId="5F53263D" w14:textId="77777777" w:rsidR="003A0A8E" w:rsidRPr="003F17A9" w:rsidRDefault="003A0A8E" w:rsidP="005C51BE">
            <w:pPr>
              <w:pStyle w:val="FormChuan"/>
              <w:ind w:firstLine="0"/>
              <w:jc w:val="center"/>
              <w:rPr>
                <w:b/>
                <w:bCs/>
                <w:i/>
                <w:iCs/>
              </w:rPr>
            </w:pPr>
            <w:r w:rsidRPr="003F17A9">
              <w:rPr>
                <w:b/>
                <w:bCs/>
                <w:i/>
                <w:iCs/>
              </w:rPr>
              <w:t>Mô tả</w:t>
            </w:r>
          </w:p>
        </w:tc>
      </w:tr>
      <w:tr w:rsidR="003A0A8E" w14:paraId="3AC7DB53" w14:textId="77777777" w:rsidTr="005C51BE">
        <w:tc>
          <w:tcPr>
            <w:tcW w:w="4788" w:type="dxa"/>
          </w:tcPr>
          <w:p w14:paraId="4ED5027A" w14:textId="77777777" w:rsidR="003A0A8E" w:rsidRDefault="003A0A8E" w:rsidP="005C51BE">
            <w:pPr>
              <w:pStyle w:val="FormChuan"/>
              <w:ind w:firstLine="0"/>
              <w:jc w:val="center"/>
            </w:pPr>
            <w:r>
              <w:lastRenderedPageBreak/>
              <w:t>View</w:t>
            </w:r>
          </w:p>
        </w:tc>
        <w:tc>
          <w:tcPr>
            <w:tcW w:w="4788" w:type="dxa"/>
          </w:tcPr>
          <w:p w14:paraId="5CCCE05B" w14:textId="77777777" w:rsidR="003A0A8E" w:rsidRDefault="003A0A8E" w:rsidP="005C51BE">
            <w:pPr>
              <w:pStyle w:val="FormChuan"/>
              <w:ind w:firstLine="0"/>
              <w:jc w:val="center"/>
            </w:pPr>
            <w:r>
              <w:t>Thành phần cơ bản nhất để xây dựng giao diện người dùng</w:t>
            </w:r>
          </w:p>
        </w:tc>
      </w:tr>
      <w:tr w:rsidR="003A0A8E" w14:paraId="34F7A7D6" w14:textId="77777777" w:rsidTr="005C51BE">
        <w:tc>
          <w:tcPr>
            <w:tcW w:w="4788" w:type="dxa"/>
          </w:tcPr>
          <w:p w14:paraId="2035D7F2" w14:textId="77777777" w:rsidR="003A0A8E" w:rsidRDefault="003A0A8E" w:rsidP="005C51BE">
            <w:pPr>
              <w:pStyle w:val="FormChuan"/>
              <w:ind w:firstLine="0"/>
              <w:jc w:val="center"/>
            </w:pPr>
            <w:r>
              <w:t>Text</w:t>
            </w:r>
          </w:p>
        </w:tc>
        <w:tc>
          <w:tcPr>
            <w:tcW w:w="4788" w:type="dxa"/>
          </w:tcPr>
          <w:p w14:paraId="4CAA1BC1" w14:textId="77777777" w:rsidR="003A0A8E" w:rsidRDefault="003A0A8E" w:rsidP="005C51BE">
            <w:pPr>
              <w:pStyle w:val="FormChuan"/>
              <w:ind w:firstLine="0"/>
              <w:jc w:val="center"/>
            </w:pPr>
            <w:r>
              <w:t>Thành phần sử dụng để hiển thị văn bản</w:t>
            </w:r>
          </w:p>
        </w:tc>
      </w:tr>
      <w:tr w:rsidR="003A0A8E" w14:paraId="3F9CB777" w14:textId="77777777" w:rsidTr="005C51BE">
        <w:trPr>
          <w:trHeight w:val="96"/>
        </w:trPr>
        <w:tc>
          <w:tcPr>
            <w:tcW w:w="4788" w:type="dxa"/>
          </w:tcPr>
          <w:p w14:paraId="1BEE85BA" w14:textId="77777777" w:rsidR="003A0A8E" w:rsidRDefault="003A0A8E" w:rsidP="005C51BE">
            <w:pPr>
              <w:pStyle w:val="FormChuan"/>
              <w:ind w:firstLine="0"/>
              <w:jc w:val="center"/>
            </w:pPr>
            <w:r>
              <w:t>Image</w:t>
            </w:r>
          </w:p>
        </w:tc>
        <w:tc>
          <w:tcPr>
            <w:tcW w:w="4788" w:type="dxa"/>
          </w:tcPr>
          <w:p w14:paraId="288CE0E7" w14:textId="77777777" w:rsidR="003A0A8E" w:rsidRDefault="003A0A8E" w:rsidP="005C51BE">
            <w:pPr>
              <w:pStyle w:val="FormChuan"/>
              <w:ind w:firstLine="0"/>
              <w:jc w:val="center"/>
            </w:pPr>
            <w:r>
              <w:t>Thành phần sử dụng để hiển thị hình ảnh</w:t>
            </w:r>
          </w:p>
        </w:tc>
      </w:tr>
      <w:tr w:rsidR="003A0A8E" w14:paraId="7C37FB25" w14:textId="77777777" w:rsidTr="005C51BE">
        <w:trPr>
          <w:trHeight w:val="175"/>
        </w:trPr>
        <w:tc>
          <w:tcPr>
            <w:tcW w:w="4788" w:type="dxa"/>
          </w:tcPr>
          <w:p w14:paraId="7A3716E2" w14:textId="77777777" w:rsidR="003A0A8E" w:rsidRDefault="003A0A8E" w:rsidP="005C51BE">
            <w:pPr>
              <w:pStyle w:val="FormChuan"/>
              <w:ind w:firstLine="0"/>
              <w:jc w:val="center"/>
            </w:pPr>
            <w:r>
              <w:t>TextInput</w:t>
            </w:r>
          </w:p>
        </w:tc>
        <w:tc>
          <w:tcPr>
            <w:tcW w:w="4788" w:type="dxa"/>
          </w:tcPr>
          <w:p w14:paraId="2E75E752" w14:textId="77777777" w:rsidR="003A0A8E" w:rsidRDefault="003A0A8E" w:rsidP="005C51BE">
            <w:pPr>
              <w:pStyle w:val="FormChuan"/>
              <w:ind w:firstLine="0"/>
              <w:jc w:val="center"/>
            </w:pPr>
            <w:r>
              <w:t>Một thành phần để nhập văn bản vào ứng dụng thông qua bàn phím</w:t>
            </w:r>
          </w:p>
        </w:tc>
      </w:tr>
      <w:tr w:rsidR="003A0A8E" w14:paraId="4FEA97C4" w14:textId="77777777" w:rsidTr="005C51BE">
        <w:trPr>
          <w:trHeight w:val="175"/>
        </w:trPr>
        <w:tc>
          <w:tcPr>
            <w:tcW w:w="4788" w:type="dxa"/>
          </w:tcPr>
          <w:p w14:paraId="0AAAA9CA" w14:textId="77777777" w:rsidR="003A0A8E" w:rsidRDefault="003A0A8E" w:rsidP="005C51BE">
            <w:pPr>
              <w:pStyle w:val="FormChuan"/>
              <w:ind w:firstLine="0"/>
              <w:jc w:val="center"/>
            </w:pPr>
            <w:r>
              <w:t>ScrollView</w:t>
            </w:r>
          </w:p>
        </w:tc>
        <w:tc>
          <w:tcPr>
            <w:tcW w:w="4788" w:type="dxa"/>
          </w:tcPr>
          <w:p w14:paraId="50405ADC" w14:textId="77777777" w:rsidR="003A0A8E" w:rsidRDefault="003A0A8E" w:rsidP="005C51BE">
            <w:pPr>
              <w:pStyle w:val="FormChuan"/>
              <w:ind w:firstLine="0"/>
              <w:jc w:val="center"/>
            </w:pPr>
            <w:r>
              <w:t>Được sử dụng để chứa nhiều thành phần cơ bản khác dưới dạng thanh cuộn</w:t>
            </w:r>
          </w:p>
        </w:tc>
      </w:tr>
      <w:tr w:rsidR="003A0A8E" w14:paraId="4B02CC8C" w14:textId="77777777" w:rsidTr="005C51BE">
        <w:trPr>
          <w:trHeight w:val="175"/>
        </w:trPr>
        <w:tc>
          <w:tcPr>
            <w:tcW w:w="4788" w:type="dxa"/>
          </w:tcPr>
          <w:p w14:paraId="75CD1EFB" w14:textId="77777777" w:rsidR="003A0A8E" w:rsidRDefault="003A0A8E" w:rsidP="005C51BE">
            <w:pPr>
              <w:pStyle w:val="FormChuan"/>
              <w:ind w:firstLine="0"/>
              <w:jc w:val="center"/>
            </w:pPr>
            <w:r>
              <w:t>StyleSheet</w:t>
            </w:r>
          </w:p>
        </w:tc>
        <w:tc>
          <w:tcPr>
            <w:tcW w:w="4788" w:type="dxa"/>
          </w:tcPr>
          <w:p w14:paraId="592A68C9" w14:textId="77777777" w:rsidR="003A0A8E" w:rsidRDefault="003A0A8E" w:rsidP="005C51BE">
            <w:pPr>
              <w:pStyle w:val="FormChuan"/>
              <w:ind w:firstLine="0"/>
              <w:jc w:val="center"/>
            </w:pPr>
            <w:r>
              <w:t>Một thành phần được sử dụng để tạo phong cách cho ứng dụng tương tự như CSS</w:t>
            </w:r>
          </w:p>
        </w:tc>
      </w:tr>
    </w:tbl>
    <w:p w14:paraId="456DF56B" w14:textId="3011C3B8" w:rsidR="003A0A8E" w:rsidRPr="00912144" w:rsidRDefault="003A0A8E" w:rsidP="003A0A8E">
      <w:pPr>
        <w:pStyle w:val="CapTbl1"/>
        <w:rPr>
          <w:rFonts w:cs="Times New Roman"/>
          <w:bCs/>
        </w:rPr>
      </w:pPr>
      <w:bookmarkStart w:id="18" w:name="_Toc42442535"/>
      <w:bookmarkStart w:id="19" w:name="_Toc42507433"/>
      <w:r w:rsidRPr="000A7EB8">
        <w:t xml:space="preserve">Bảng </w:t>
      </w:r>
      <w:r>
        <w:t>2.</w:t>
      </w:r>
      <w:r w:rsidR="000E0276">
        <w:t>2</w:t>
      </w:r>
      <w:r>
        <w:t>: Các thành phần cơ bản của ngôn ngữ React-native.</w:t>
      </w:r>
      <w:bookmarkEnd w:id="18"/>
      <w:bookmarkEnd w:id="19"/>
    </w:p>
    <w:p w14:paraId="266CEC8E" w14:textId="77777777" w:rsidR="003A0A8E" w:rsidRPr="002D1352" w:rsidRDefault="003A0A8E" w:rsidP="003A0A8E">
      <w:pPr>
        <w:pStyle w:val="cham"/>
        <w:numPr>
          <w:ilvl w:val="0"/>
          <w:numId w:val="9"/>
        </w:numPr>
        <w:ind w:left="284" w:hanging="284"/>
      </w:pPr>
      <w:r>
        <w:t>User Interface (UI)</w:t>
      </w:r>
    </w:p>
    <w:tbl>
      <w:tblPr>
        <w:tblStyle w:val="TableGrid"/>
        <w:tblW w:w="0" w:type="auto"/>
        <w:tblLook w:val="04A0" w:firstRow="1" w:lastRow="0" w:firstColumn="1" w:lastColumn="0" w:noHBand="0" w:noVBand="1"/>
      </w:tblPr>
      <w:tblGrid>
        <w:gridCol w:w="4696"/>
        <w:gridCol w:w="4699"/>
      </w:tblGrid>
      <w:tr w:rsidR="003A0A8E" w14:paraId="6462D614" w14:textId="77777777" w:rsidTr="005C51BE">
        <w:tc>
          <w:tcPr>
            <w:tcW w:w="4788" w:type="dxa"/>
            <w:shd w:val="clear" w:color="auto" w:fill="BFBFBF" w:themeFill="background1" w:themeFillShade="BF"/>
          </w:tcPr>
          <w:p w14:paraId="3BBBBF87" w14:textId="77777777" w:rsidR="003A0A8E" w:rsidRPr="003F17A9" w:rsidRDefault="003A0A8E" w:rsidP="005C51BE">
            <w:pPr>
              <w:pStyle w:val="FormChuan"/>
              <w:ind w:firstLine="0"/>
              <w:jc w:val="center"/>
              <w:rPr>
                <w:i/>
                <w:iCs/>
              </w:rPr>
            </w:pPr>
            <w:r w:rsidRPr="003F17A9">
              <w:rPr>
                <w:b/>
                <w:bCs/>
                <w:i/>
                <w:iCs/>
              </w:rPr>
              <w:t>Tên thành phần</w:t>
            </w:r>
          </w:p>
        </w:tc>
        <w:tc>
          <w:tcPr>
            <w:tcW w:w="4788" w:type="dxa"/>
            <w:shd w:val="clear" w:color="auto" w:fill="BFBFBF" w:themeFill="background1" w:themeFillShade="BF"/>
          </w:tcPr>
          <w:p w14:paraId="2CAF83DF" w14:textId="77777777" w:rsidR="003A0A8E" w:rsidRPr="003F17A9" w:rsidRDefault="003A0A8E" w:rsidP="005C51BE">
            <w:pPr>
              <w:pStyle w:val="FormChuan"/>
              <w:ind w:firstLine="0"/>
              <w:jc w:val="center"/>
              <w:rPr>
                <w:i/>
                <w:iCs/>
              </w:rPr>
            </w:pPr>
            <w:r w:rsidRPr="003F17A9">
              <w:rPr>
                <w:b/>
                <w:bCs/>
                <w:i/>
                <w:iCs/>
              </w:rPr>
              <w:t>Mô tả</w:t>
            </w:r>
          </w:p>
        </w:tc>
      </w:tr>
      <w:tr w:rsidR="003A0A8E" w14:paraId="7697B73E" w14:textId="77777777" w:rsidTr="005C51BE">
        <w:tc>
          <w:tcPr>
            <w:tcW w:w="4788" w:type="dxa"/>
          </w:tcPr>
          <w:p w14:paraId="3EBBB5D3" w14:textId="77777777" w:rsidR="003A0A8E" w:rsidRDefault="003A0A8E" w:rsidP="005C51BE">
            <w:pPr>
              <w:pStyle w:val="FormChuan"/>
              <w:ind w:firstLine="0"/>
              <w:jc w:val="center"/>
            </w:pPr>
            <w:r>
              <w:t>Button</w:t>
            </w:r>
          </w:p>
        </w:tc>
        <w:tc>
          <w:tcPr>
            <w:tcW w:w="4788" w:type="dxa"/>
          </w:tcPr>
          <w:p w14:paraId="423B4375" w14:textId="77777777" w:rsidR="003A0A8E" w:rsidRDefault="003A0A8E" w:rsidP="005C51BE">
            <w:pPr>
              <w:pStyle w:val="FormChuan"/>
              <w:ind w:firstLine="0"/>
              <w:jc w:val="center"/>
            </w:pPr>
            <w:r>
              <w:t xml:space="preserve">Thành phần cơ bản để xử lý các sự kiện thông qua việc chạm vào các nút bấm </w:t>
            </w:r>
          </w:p>
        </w:tc>
      </w:tr>
      <w:tr w:rsidR="003A0A8E" w14:paraId="37259462" w14:textId="77777777" w:rsidTr="005C51BE">
        <w:tc>
          <w:tcPr>
            <w:tcW w:w="4788" w:type="dxa"/>
          </w:tcPr>
          <w:p w14:paraId="355DBA43" w14:textId="77777777" w:rsidR="003A0A8E" w:rsidRDefault="003A0A8E" w:rsidP="005C51BE">
            <w:pPr>
              <w:pStyle w:val="FormChuan"/>
              <w:ind w:firstLine="0"/>
              <w:jc w:val="center"/>
            </w:pPr>
            <w:r>
              <w:t>Picker</w:t>
            </w:r>
          </w:p>
        </w:tc>
        <w:tc>
          <w:tcPr>
            <w:tcW w:w="4788" w:type="dxa"/>
          </w:tcPr>
          <w:p w14:paraId="67BF762D" w14:textId="77777777" w:rsidR="003A0A8E" w:rsidRDefault="003A0A8E" w:rsidP="005C51BE">
            <w:pPr>
              <w:pStyle w:val="FormChuan"/>
              <w:ind w:firstLine="0"/>
              <w:jc w:val="center"/>
            </w:pPr>
            <w:r>
              <w:t>Được sử dụng để hiển thị các thành phần khác trên hai nền tảng iOS và Android</w:t>
            </w:r>
          </w:p>
        </w:tc>
      </w:tr>
      <w:tr w:rsidR="003A0A8E" w14:paraId="08F04C42" w14:textId="77777777" w:rsidTr="005C51BE">
        <w:tc>
          <w:tcPr>
            <w:tcW w:w="4788" w:type="dxa"/>
          </w:tcPr>
          <w:p w14:paraId="37BA4CFE" w14:textId="77777777" w:rsidR="003A0A8E" w:rsidRDefault="003A0A8E" w:rsidP="005C51BE">
            <w:pPr>
              <w:pStyle w:val="FormChuan"/>
              <w:ind w:firstLine="0"/>
              <w:jc w:val="center"/>
            </w:pPr>
            <w:r>
              <w:t>Switch</w:t>
            </w:r>
          </w:p>
        </w:tc>
        <w:tc>
          <w:tcPr>
            <w:tcW w:w="4788" w:type="dxa"/>
          </w:tcPr>
          <w:p w14:paraId="01287A81" w14:textId="77777777" w:rsidR="003A0A8E" w:rsidRDefault="003A0A8E" w:rsidP="005C51BE">
            <w:pPr>
              <w:pStyle w:val="FormChuan"/>
              <w:ind w:firstLine="0"/>
              <w:jc w:val="center"/>
            </w:pPr>
            <w:r>
              <w:t>Hiển thị đầu vào dạng Boolean</w:t>
            </w:r>
          </w:p>
        </w:tc>
      </w:tr>
    </w:tbl>
    <w:p w14:paraId="05AA2598" w14:textId="50B34327" w:rsidR="003A0A8E" w:rsidRPr="00DB0B7B" w:rsidRDefault="003A0A8E" w:rsidP="003A0A8E">
      <w:pPr>
        <w:pStyle w:val="CapTbl1"/>
        <w:rPr>
          <w:rFonts w:cs="Times New Roman"/>
          <w:bCs/>
        </w:rPr>
      </w:pPr>
      <w:bookmarkStart w:id="20" w:name="_Toc42442536"/>
      <w:bookmarkStart w:id="21" w:name="_Toc42507434"/>
      <w:r w:rsidRPr="000A7EB8">
        <w:t xml:space="preserve">Bảng </w:t>
      </w:r>
      <w:r>
        <w:t>2.</w:t>
      </w:r>
      <w:r w:rsidR="000E0276">
        <w:t>3</w:t>
      </w:r>
      <w:r>
        <w:t>: Các thành phần của User Interface trong ngôn ngữ React-native.</w:t>
      </w:r>
      <w:bookmarkEnd w:id="20"/>
      <w:bookmarkEnd w:id="21"/>
    </w:p>
    <w:p w14:paraId="6B70FE3D" w14:textId="77777777" w:rsidR="003A0A8E" w:rsidRPr="007F4A4E" w:rsidRDefault="003A0A8E" w:rsidP="003A0A8E">
      <w:pPr>
        <w:pStyle w:val="cham"/>
        <w:numPr>
          <w:ilvl w:val="0"/>
          <w:numId w:val="9"/>
        </w:numPr>
        <w:ind w:left="284" w:hanging="284"/>
        <w:rPr>
          <w:b/>
          <w:i/>
        </w:rPr>
      </w:pPr>
      <w:r>
        <w:t>List Views</w:t>
      </w:r>
    </w:p>
    <w:p w14:paraId="68D64D53" w14:textId="063BFE4D" w:rsidR="003A0A8E" w:rsidRDefault="003A0A8E" w:rsidP="003A0A8E">
      <w:pPr>
        <w:pStyle w:val="FormChuan"/>
      </w:pPr>
      <w:r>
        <w:t>Gần giống với ScrollView, List Views cũng có cùng phương thức sử dụng là dùng thanh cuộn, tuy nhiên List Views thường được ưu tiên sử dụng cho các dạng hiển thị có kết cấu giống nhau.</w:t>
      </w:r>
    </w:p>
    <w:p w14:paraId="469781BA" w14:textId="77777777" w:rsidR="00267C7C" w:rsidRDefault="00267C7C" w:rsidP="003A0A8E">
      <w:pPr>
        <w:pStyle w:val="FormChuan"/>
      </w:pPr>
    </w:p>
    <w:tbl>
      <w:tblPr>
        <w:tblStyle w:val="TableGrid"/>
        <w:tblW w:w="0" w:type="auto"/>
        <w:tblLook w:val="04A0" w:firstRow="1" w:lastRow="0" w:firstColumn="1" w:lastColumn="0" w:noHBand="0" w:noVBand="1"/>
      </w:tblPr>
      <w:tblGrid>
        <w:gridCol w:w="4702"/>
        <w:gridCol w:w="4693"/>
      </w:tblGrid>
      <w:tr w:rsidR="003A0A8E" w14:paraId="653CC5CA" w14:textId="77777777" w:rsidTr="005C51BE">
        <w:tc>
          <w:tcPr>
            <w:tcW w:w="4788" w:type="dxa"/>
            <w:shd w:val="clear" w:color="auto" w:fill="BFBFBF" w:themeFill="background1" w:themeFillShade="BF"/>
          </w:tcPr>
          <w:p w14:paraId="0061659D" w14:textId="77777777" w:rsidR="003A0A8E" w:rsidRPr="003F17A9" w:rsidRDefault="003A0A8E" w:rsidP="005C51BE">
            <w:pPr>
              <w:pStyle w:val="FormChuan"/>
              <w:ind w:firstLine="0"/>
              <w:jc w:val="center"/>
              <w:rPr>
                <w:i/>
                <w:iCs/>
              </w:rPr>
            </w:pPr>
            <w:r w:rsidRPr="003F17A9">
              <w:rPr>
                <w:b/>
                <w:bCs/>
                <w:i/>
                <w:iCs/>
              </w:rPr>
              <w:t>Tên thành phần</w:t>
            </w:r>
          </w:p>
        </w:tc>
        <w:tc>
          <w:tcPr>
            <w:tcW w:w="4788" w:type="dxa"/>
            <w:shd w:val="clear" w:color="auto" w:fill="BFBFBF" w:themeFill="background1" w:themeFillShade="BF"/>
          </w:tcPr>
          <w:p w14:paraId="3383E033" w14:textId="77777777" w:rsidR="003A0A8E" w:rsidRPr="003F17A9" w:rsidRDefault="003A0A8E" w:rsidP="005C51BE">
            <w:pPr>
              <w:pStyle w:val="FormChuan"/>
              <w:ind w:firstLine="0"/>
              <w:jc w:val="center"/>
              <w:rPr>
                <w:i/>
                <w:iCs/>
              </w:rPr>
            </w:pPr>
            <w:r w:rsidRPr="003F17A9">
              <w:rPr>
                <w:b/>
                <w:bCs/>
                <w:i/>
                <w:iCs/>
              </w:rPr>
              <w:t>Mô tả</w:t>
            </w:r>
          </w:p>
        </w:tc>
      </w:tr>
      <w:tr w:rsidR="003A0A8E" w14:paraId="0899ABF1" w14:textId="77777777" w:rsidTr="005C51BE">
        <w:tc>
          <w:tcPr>
            <w:tcW w:w="4788" w:type="dxa"/>
          </w:tcPr>
          <w:p w14:paraId="677CC6A0" w14:textId="77777777" w:rsidR="003A0A8E" w:rsidRDefault="003A0A8E" w:rsidP="005C51BE">
            <w:pPr>
              <w:pStyle w:val="FormChuan"/>
              <w:ind w:firstLine="0"/>
              <w:jc w:val="center"/>
            </w:pPr>
            <w:r>
              <w:t>FlatList</w:t>
            </w:r>
          </w:p>
        </w:tc>
        <w:tc>
          <w:tcPr>
            <w:tcW w:w="4788" w:type="dxa"/>
          </w:tcPr>
          <w:p w14:paraId="38DCC5B6" w14:textId="77777777" w:rsidR="003A0A8E" w:rsidRDefault="003A0A8E" w:rsidP="005C51BE">
            <w:pPr>
              <w:pStyle w:val="FormChuan"/>
              <w:ind w:firstLine="0"/>
              <w:jc w:val="center"/>
            </w:pPr>
            <w:r>
              <w:t xml:space="preserve">Hiển thị danh sách dưới dạng thanh cuộn </w:t>
            </w:r>
          </w:p>
        </w:tc>
      </w:tr>
      <w:tr w:rsidR="003A0A8E" w14:paraId="0C631ACE" w14:textId="77777777" w:rsidTr="005C51BE">
        <w:tc>
          <w:tcPr>
            <w:tcW w:w="4788" w:type="dxa"/>
          </w:tcPr>
          <w:p w14:paraId="0A65E158" w14:textId="77777777" w:rsidR="003A0A8E" w:rsidRDefault="003A0A8E" w:rsidP="005C51BE">
            <w:pPr>
              <w:pStyle w:val="FormChuan"/>
              <w:ind w:firstLine="0"/>
              <w:jc w:val="center"/>
            </w:pPr>
            <w:r>
              <w:t>SectionList</w:t>
            </w:r>
          </w:p>
        </w:tc>
        <w:tc>
          <w:tcPr>
            <w:tcW w:w="4788" w:type="dxa"/>
          </w:tcPr>
          <w:p w14:paraId="0182A791" w14:textId="77777777" w:rsidR="003A0A8E" w:rsidRDefault="003A0A8E" w:rsidP="005C51BE">
            <w:pPr>
              <w:pStyle w:val="FormChuan"/>
              <w:ind w:firstLine="0"/>
              <w:jc w:val="center"/>
            </w:pPr>
            <w:r>
              <w:t>Cũng giống như FlatList nhưng có sự phân chia theo nhóm</w:t>
            </w:r>
          </w:p>
        </w:tc>
      </w:tr>
    </w:tbl>
    <w:p w14:paraId="5107FBFF" w14:textId="67FC1499" w:rsidR="003A0A8E" w:rsidRPr="00E16EFF" w:rsidRDefault="003A0A8E" w:rsidP="003A0A8E">
      <w:pPr>
        <w:pStyle w:val="CapTbl1"/>
        <w:rPr>
          <w:rFonts w:cs="Times New Roman"/>
          <w:bCs/>
        </w:rPr>
      </w:pPr>
      <w:bookmarkStart w:id="22" w:name="_Toc42442537"/>
      <w:bookmarkStart w:id="23" w:name="_Toc42507435"/>
      <w:r w:rsidRPr="000A7EB8">
        <w:t xml:space="preserve">Bảng </w:t>
      </w:r>
      <w:r>
        <w:t>2.</w:t>
      </w:r>
      <w:r w:rsidR="000E0276">
        <w:t>4</w:t>
      </w:r>
      <w:r>
        <w:t>: Các thành phần cơ bản của List Views trong ngôn ngữ React-native.</w:t>
      </w:r>
      <w:bookmarkEnd w:id="22"/>
      <w:bookmarkEnd w:id="23"/>
    </w:p>
    <w:p w14:paraId="3A5B3C97" w14:textId="77777777" w:rsidR="003A0A8E" w:rsidRPr="00FB6260" w:rsidRDefault="003A0A8E" w:rsidP="003A0A8E">
      <w:pPr>
        <w:pStyle w:val="cham"/>
        <w:numPr>
          <w:ilvl w:val="0"/>
          <w:numId w:val="9"/>
        </w:numPr>
        <w:ind w:left="284" w:hanging="284"/>
        <w:rPr>
          <w:b/>
          <w:i/>
        </w:rPr>
      </w:pPr>
      <w:r>
        <w:t>Một số thành phần khác</w:t>
      </w:r>
    </w:p>
    <w:p w14:paraId="59305202" w14:textId="77777777" w:rsidR="003A0A8E" w:rsidRDefault="003A0A8E" w:rsidP="003A0A8E">
      <w:pPr>
        <w:pStyle w:val="FormChuan"/>
        <w:ind w:firstLine="0"/>
      </w:pPr>
      <w:r>
        <w:t>Các thành phần này có thể sẽ rất hữu ích đối với một vài ứng dụng nhất định</w:t>
      </w:r>
    </w:p>
    <w:tbl>
      <w:tblPr>
        <w:tblStyle w:val="TableGrid"/>
        <w:tblW w:w="0" w:type="auto"/>
        <w:tblLook w:val="04A0" w:firstRow="1" w:lastRow="0" w:firstColumn="1" w:lastColumn="0" w:noHBand="0" w:noVBand="1"/>
      </w:tblPr>
      <w:tblGrid>
        <w:gridCol w:w="4721"/>
        <w:gridCol w:w="4674"/>
      </w:tblGrid>
      <w:tr w:rsidR="003A0A8E" w14:paraId="5A12FBB1" w14:textId="77777777" w:rsidTr="005C51BE">
        <w:tc>
          <w:tcPr>
            <w:tcW w:w="4788" w:type="dxa"/>
            <w:shd w:val="clear" w:color="auto" w:fill="BFBFBF" w:themeFill="background1" w:themeFillShade="BF"/>
          </w:tcPr>
          <w:p w14:paraId="2DC6F8CF" w14:textId="77777777" w:rsidR="003A0A8E" w:rsidRPr="003F17A9" w:rsidRDefault="003A0A8E" w:rsidP="005C51BE">
            <w:pPr>
              <w:pStyle w:val="FormChuan"/>
              <w:ind w:firstLine="0"/>
              <w:jc w:val="center"/>
              <w:rPr>
                <w:i/>
                <w:iCs/>
              </w:rPr>
            </w:pPr>
            <w:r w:rsidRPr="003F17A9">
              <w:rPr>
                <w:b/>
                <w:bCs/>
                <w:i/>
                <w:iCs/>
              </w:rPr>
              <w:t>Tên thành phần</w:t>
            </w:r>
          </w:p>
        </w:tc>
        <w:tc>
          <w:tcPr>
            <w:tcW w:w="4788" w:type="dxa"/>
            <w:shd w:val="clear" w:color="auto" w:fill="BFBFBF" w:themeFill="background1" w:themeFillShade="BF"/>
          </w:tcPr>
          <w:p w14:paraId="4543EE1F" w14:textId="77777777" w:rsidR="003A0A8E" w:rsidRPr="003F17A9" w:rsidRDefault="003A0A8E" w:rsidP="005C51BE">
            <w:pPr>
              <w:pStyle w:val="FormChuan"/>
              <w:ind w:firstLine="0"/>
              <w:jc w:val="center"/>
              <w:rPr>
                <w:i/>
                <w:iCs/>
              </w:rPr>
            </w:pPr>
            <w:r w:rsidRPr="003F17A9">
              <w:rPr>
                <w:b/>
                <w:bCs/>
                <w:i/>
                <w:iCs/>
              </w:rPr>
              <w:t>Mô tả</w:t>
            </w:r>
          </w:p>
        </w:tc>
      </w:tr>
      <w:tr w:rsidR="003A0A8E" w14:paraId="46B1E6F4" w14:textId="77777777" w:rsidTr="005C51BE">
        <w:tc>
          <w:tcPr>
            <w:tcW w:w="4788" w:type="dxa"/>
          </w:tcPr>
          <w:p w14:paraId="254EACBD" w14:textId="77777777" w:rsidR="003A0A8E" w:rsidRDefault="003A0A8E" w:rsidP="005C51BE">
            <w:pPr>
              <w:pStyle w:val="FormChuan"/>
              <w:ind w:firstLine="0"/>
              <w:jc w:val="center"/>
            </w:pPr>
            <w:r>
              <w:t>Alert</w:t>
            </w:r>
          </w:p>
        </w:tc>
        <w:tc>
          <w:tcPr>
            <w:tcW w:w="4788" w:type="dxa"/>
          </w:tcPr>
          <w:p w14:paraId="564596AA" w14:textId="77777777" w:rsidR="003A0A8E" w:rsidRDefault="003A0A8E" w:rsidP="005C51BE">
            <w:pPr>
              <w:pStyle w:val="FormChuan"/>
              <w:ind w:firstLine="0"/>
              <w:jc w:val="center"/>
            </w:pPr>
            <w:r>
              <w:t xml:space="preserve">Hiển thị hộp thoại cảnh báo với tiêu đề và nội dung được chỉ định </w:t>
            </w:r>
          </w:p>
        </w:tc>
      </w:tr>
      <w:tr w:rsidR="003A0A8E" w14:paraId="3C762561" w14:textId="77777777" w:rsidTr="005C51BE">
        <w:tc>
          <w:tcPr>
            <w:tcW w:w="4788" w:type="dxa"/>
          </w:tcPr>
          <w:p w14:paraId="31F5E766" w14:textId="77777777" w:rsidR="003A0A8E" w:rsidRDefault="003A0A8E" w:rsidP="005C51BE">
            <w:pPr>
              <w:pStyle w:val="FormChuan"/>
              <w:ind w:firstLine="0"/>
              <w:jc w:val="center"/>
            </w:pPr>
            <w:r>
              <w:t>Animated</w:t>
            </w:r>
          </w:p>
        </w:tc>
        <w:tc>
          <w:tcPr>
            <w:tcW w:w="4788" w:type="dxa"/>
          </w:tcPr>
          <w:p w14:paraId="41BAF5D8" w14:textId="77777777" w:rsidR="003A0A8E" w:rsidRDefault="003A0A8E" w:rsidP="005C51BE">
            <w:pPr>
              <w:pStyle w:val="FormChuan"/>
              <w:ind w:firstLine="0"/>
              <w:jc w:val="center"/>
            </w:pPr>
            <w:r>
              <w:t>Một thành phần được sử dụng để tạo hình ảnh động</w:t>
            </w:r>
          </w:p>
        </w:tc>
      </w:tr>
      <w:tr w:rsidR="003A0A8E" w14:paraId="6413BC35" w14:textId="77777777" w:rsidTr="005C51BE">
        <w:tc>
          <w:tcPr>
            <w:tcW w:w="4788" w:type="dxa"/>
          </w:tcPr>
          <w:p w14:paraId="1B84BFC6" w14:textId="77777777" w:rsidR="003A0A8E" w:rsidRDefault="003A0A8E" w:rsidP="005C51BE">
            <w:pPr>
              <w:pStyle w:val="FormChuan"/>
              <w:ind w:firstLine="0"/>
              <w:jc w:val="center"/>
            </w:pPr>
            <w:r>
              <w:t>Dimensions</w:t>
            </w:r>
          </w:p>
        </w:tc>
        <w:tc>
          <w:tcPr>
            <w:tcW w:w="4788" w:type="dxa"/>
          </w:tcPr>
          <w:p w14:paraId="4EBDD7FC" w14:textId="77777777" w:rsidR="003A0A8E" w:rsidRDefault="003A0A8E" w:rsidP="005C51BE">
            <w:pPr>
              <w:pStyle w:val="FormChuan"/>
              <w:ind w:firstLine="0"/>
              <w:jc w:val="center"/>
            </w:pPr>
            <w:r>
              <w:t>Thành phần hỗ trợ việc lấy kích thước của thiết bị</w:t>
            </w:r>
          </w:p>
        </w:tc>
      </w:tr>
      <w:tr w:rsidR="003A0A8E" w14:paraId="786A27DF" w14:textId="77777777" w:rsidTr="005C51BE">
        <w:tc>
          <w:tcPr>
            <w:tcW w:w="4788" w:type="dxa"/>
          </w:tcPr>
          <w:p w14:paraId="6428190A" w14:textId="77777777" w:rsidR="003A0A8E" w:rsidRDefault="003A0A8E" w:rsidP="005C51BE">
            <w:pPr>
              <w:pStyle w:val="FormChuan"/>
              <w:ind w:firstLine="0"/>
              <w:jc w:val="center"/>
            </w:pPr>
            <w:r>
              <w:t>KeyboardAvoidingView</w:t>
            </w:r>
          </w:p>
        </w:tc>
        <w:tc>
          <w:tcPr>
            <w:tcW w:w="4788" w:type="dxa"/>
          </w:tcPr>
          <w:p w14:paraId="71558207" w14:textId="77777777" w:rsidR="003A0A8E" w:rsidRDefault="003A0A8E" w:rsidP="005C51BE">
            <w:pPr>
              <w:pStyle w:val="FormChuan"/>
              <w:ind w:firstLine="0"/>
              <w:jc w:val="center"/>
            </w:pPr>
            <w:r>
              <w:t>Cung cấp chế độ hiển thị nằm ngoài vùng bàn phím ảo</w:t>
            </w:r>
          </w:p>
        </w:tc>
      </w:tr>
      <w:tr w:rsidR="003A0A8E" w14:paraId="1A6B0B8E" w14:textId="77777777" w:rsidTr="005C51BE">
        <w:tc>
          <w:tcPr>
            <w:tcW w:w="4788" w:type="dxa"/>
          </w:tcPr>
          <w:p w14:paraId="1B88946B" w14:textId="77777777" w:rsidR="003A0A8E" w:rsidRDefault="003A0A8E" w:rsidP="005C51BE">
            <w:pPr>
              <w:pStyle w:val="FormChuan"/>
              <w:ind w:firstLine="0"/>
              <w:jc w:val="center"/>
            </w:pPr>
            <w:r>
              <w:t>RefreshControl</w:t>
            </w:r>
          </w:p>
        </w:tc>
        <w:tc>
          <w:tcPr>
            <w:tcW w:w="4788" w:type="dxa"/>
          </w:tcPr>
          <w:p w14:paraId="61B290D4" w14:textId="77777777" w:rsidR="003A0A8E" w:rsidRDefault="003A0A8E" w:rsidP="005C51BE">
            <w:pPr>
              <w:pStyle w:val="FormChuan"/>
              <w:ind w:firstLine="0"/>
              <w:jc w:val="center"/>
            </w:pPr>
            <w:r>
              <w:t>Được sử dụng trong ScrollView với tính năng kéo để làm mới</w:t>
            </w:r>
          </w:p>
        </w:tc>
      </w:tr>
    </w:tbl>
    <w:p w14:paraId="7216C8E5" w14:textId="73EB4DAB" w:rsidR="000F4DE8" w:rsidRDefault="003A0A8E" w:rsidP="000F4DE8">
      <w:pPr>
        <w:pStyle w:val="CapTbl1"/>
        <w:sectPr w:rsidR="000F4DE8" w:rsidSect="00A3520D">
          <w:pgSz w:w="12240" w:h="15840"/>
          <w:pgMar w:top="1134" w:right="1134" w:bottom="1134" w:left="1701" w:header="720" w:footer="720" w:gutter="0"/>
          <w:cols w:space="720"/>
          <w:docGrid w:linePitch="360"/>
        </w:sectPr>
      </w:pPr>
      <w:bookmarkStart w:id="24" w:name="_Toc42442538"/>
      <w:bookmarkStart w:id="25" w:name="_Toc42507436"/>
      <w:r w:rsidRPr="000A7EB8">
        <w:t xml:space="preserve">Bảng </w:t>
      </w:r>
      <w:r>
        <w:t>2.</w:t>
      </w:r>
      <w:r w:rsidR="000E0276">
        <w:t>5</w:t>
      </w:r>
      <w:r>
        <w:t>: Một số thành phần khác của ngôn ngữ React-nativ</w:t>
      </w:r>
      <w:bookmarkEnd w:id="24"/>
      <w:bookmarkEnd w:id="25"/>
      <w:r w:rsidR="00186D38">
        <w:t>e</w:t>
      </w:r>
      <w:r w:rsidR="00E001FD">
        <w:t>.</w:t>
      </w:r>
    </w:p>
    <w:p w14:paraId="4264BD9B" w14:textId="36432012" w:rsidR="00D76550" w:rsidRDefault="007F2210" w:rsidP="007F2210">
      <w:pPr>
        <w:pStyle w:val="L2"/>
      </w:pPr>
      <w:r>
        <w:lastRenderedPageBreak/>
        <w:t>2.</w:t>
      </w:r>
      <w:r w:rsidR="003A0A8E">
        <w:t>2</w:t>
      </w:r>
      <w:r>
        <w:t xml:space="preserve">. </w:t>
      </w:r>
      <w:r w:rsidR="00A926AE">
        <w:t>Nền tảng Way4Platform</w:t>
      </w:r>
      <w:bookmarkEnd w:id="13"/>
    </w:p>
    <w:p w14:paraId="3813CF41" w14:textId="66090280" w:rsidR="008C580F" w:rsidRDefault="00A6615B" w:rsidP="00A6615B">
      <w:pPr>
        <w:pStyle w:val="L3"/>
      </w:pPr>
      <w:bookmarkStart w:id="26" w:name="_Toc42507314"/>
      <w:r>
        <w:t>2.</w:t>
      </w:r>
      <w:r w:rsidR="003A0A8E">
        <w:t>2</w:t>
      </w:r>
      <w:r>
        <w:t xml:space="preserve">.1. </w:t>
      </w:r>
      <w:r w:rsidR="008C580F">
        <w:t xml:space="preserve">Kiến trúc tổng thể </w:t>
      </w:r>
      <w:r w:rsidR="0085385F">
        <w:t>hệ thống</w:t>
      </w:r>
      <w:r w:rsidR="008C580F">
        <w:t xml:space="preserve"> Way4Platform</w:t>
      </w:r>
      <w:bookmarkEnd w:id="26"/>
    </w:p>
    <w:p w14:paraId="4915A708" w14:textId="4A764508" w:rsidR="00333342" w:rsidRPr="002952CC" w:rsidRDefault="002952CC" w:rsidP="00EC22BC">
      <w:pPr>
        <w:pStyle w:val="L4"/>
      </w:pPr>
      <w:bookmarkStart w:id="27" w:name="_Toc42507315"/>
      <w:r w:rsidRPr="002952CC">
        <w:t>2.</w:t>
      </w:r>
      <w:r w:rsidR="003A0A8E">
        <w:t>2</w:t>
      </w:r>
      <w:r w:rsidRPr="002952CC">
        <w:t>.</w:t>
      </w:r>
      <w:r>
        <w:t>1</w:t>
      </w:r>
      <w:r w:rsidRPr="002952CC">
        <w:t xml:space="preserve">.1. </w:t>
      </w:r>
      <w:r>
        <w:t>Thành phần chính và cách hoạt động của hệ thống Way4Platform</w:t>
      </w:r>
      <w:bookmarkEnd w:id="27"/>
    </w:p>
    <w:p w14:paraId="29DBD94E" w14:textId="2489A433" w:rsidR="00655143" w:rsidRDefault="002971FD" w:rsidP="00D76550">
      <w:pPr>
        <w:spacing w:before="240" w:after="240" w:line="240" w:lineRule="auto"/>
        <w:jc w:val="center"/>
        <w:rPr>
          <w:rFonts w:eastAsia="Times New Roman" w:cs="Times New Roman"/>
          <w:sz w:val="24"/>
          <w:szCs w:val="24"/>
        </w:rPr>
      </w:pPr>
      <w:r>
        <w:rPr>
          <w:rFonts w:eastAsia="Times New Roman" w:cs="Times New Roman"/>
          <w:noProof/>
          <w:color w:val="000000"/>
          <w:szCs w:val="26"/>
          <w:bdr w:val="none" w:sz="0" w:space="0" w:color="auto" w:frame="1"/>
        </w:rPr>
        <w:drawing>
          <wp:inline distT="0" distB="0" distL="0" distR="0" wp14:anchorId="34FB24CE" wp14:editId="6333462D">
            <wp:extent cx="5686425" cy="3754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2460" cy="3765260"/>
                    </a:xfrm>
                    <a:prstGeom prst="rect">
                      <a:avLst/>
                    </a:prstGeom>
                    <a:noFill/>
                    <a:ln>
                      <a:noFill/>
                    </a:ln>
                  </pic:spPr>
                </pic:pic>
              </a:graphicData>
            </a:graphic>
          </wp:inline>
        </w:drawing>
      </w:r>
    </w:p>
    <w:p w14:paraId="185F77C6" w14:textId="4506925E" w:rsidR="00333342" w:rsidRPr="005E5624" w:rsidRDefault="00E87646" w:rsidP="005E5624">
      <w:pPr>
        <w:pStyle w:val="CapPic1"/>
      </w:pPr>
      <w:bookmarkStart w:id="28" w:name="_Toc42507367"/>
      <w:bookmarkStart w:id="29" w:name="_Toc42507463"/>
      <w:r w:rsidRPr="005E5624">
        <w:t>Hình</w:t>
      </w:r>
      <w:r w:rsidR="00510133" w:rsidRPr="005E5624">
        <w:t xml:space="preserve"> 2.1: Kiến trúc tổng thể hệ thống Way4</w:t>
      </w:r>
      <w:r w:rsidR="0099356D">
        <w:t>Platform</w:t>
      </w:r>
      <w:r w:rsidR="005A60AA" w:rsidRPr="005E5624">
        <w:t>.</w:t>
      </w:r>
      <w:bookmarkEnd w:id="28"/>
      <w:bookmarkEnd w:id="29"/>
    </w:p>
    <w:p w14:paraId="6C64CA5E" w14:textId="34861EFC" w:rsidR="002971FD" w:rsidRDefault="0085385F" w:rsidP="0085385F">
      <w:pPr>
        <w:pStyle w:val="FormChuan"/>
      </w:pPr>
      <w:r w:rsidRPr="0085385F">
        <w:t>Trên thực tế, WAY4 bao gồm nhiều hơn một database và một mô-đun online.</w:t>
      </w:r>
      <w:r>
        <w:t xml:space="preserve"> Một hệ thống</w:t>
      </w:r>
      <w:r w:rsidR="000D7ABC">
        <w:t xml:space="preserve"> WAY4</w:t>
      </w:r>
      <w:r w:rsidR="00057D75">
        <w:t xml:space="preserve"> sẽ bao gồm 4 thành phần chính:</w:t>
      </w:r>
    </w:p>
    <w:tbl>
      <w:tblPr>
        <w:tblStyle w:val="TableGrid"/>
        <w:tblW w:w="9606" w:type="dxa"/>
        <w:tblLook w:val="04A0" w:firstRow="1" w:lastRow="0" w:firstColumn="1" w:lastColumn="0" w:noHBand="0" w:noVBand="1"/>
      </w:tblPr>
      <w:tblGrid>
        <w:gridCol w:w="3369"/>
        <w:gridCol w:w="6237"/>
      </w:tblGrid>
      <w:tr w:rsidR="00057D75" w14:paraId="495E4D4A" w14:textId="77777777" w:rsidTr="002952CC">
        <w:tc>
          <w:tcPr>
            <w:tcW w:w="3369" w:type="dxa"/>
            <w:shd w:val="clear" w:color="auto" w:fill="BFBFBF" w:themeFill="background1" w:themeFillShade="BF"/>
          </w:tcPr>
          <w:p w14:paraId="03DE3804" w14:textId="0DFF33AB" w:rsidR="00057D75" w:rsidRPr="00057D75" w:rsidRDefault="00057D75" w:rsidP="00057D75">
            <w:pPr>
              <w:pStyle w:val="FormChuan"/>
              <w:ind w:firstLine="0"/>
              <w:jc w:val="center"/>
              <w:rPr>
                <w:b/>
                <w:bCs/>
                <w:i/>
                <w:iCs/>
              </w:rPr>
            </w:pPr>
            <w:r w:rsidRPr="00057D75">
              <w:rPr>
                <w:b/>
                <w:bCs/>
                <w:i/>
                <w:iCs/>
              </w:rPr>
              <w:t>Thành phần</w:t>
            </w:r>
          </w:p>
        </w:tc>
        <w:tc>
          <w:tcPr>
            <w:tcW w:w="6237" w:type="dxa"/>
            <w:shd w:val="clear" w:color="auto" w:fill="BFBFBF" w:themeFill="background1" w:themeFillShade="BF"/>
          </w:tcPr>
          <w:p w14:paraId="7F17A693" w14:textId="2E125035" w:rsidR="00057D75" w:rsidRPr="00057D75" w:rsidRDefault="00057D75" w:rsidP="00E96C4C">
            <w:pPr>
              <w:pStyle w:val="FormChuan"/>
              <w:ind w:firstLine="0"/>
              <w:jc w:val="center"/>
              <w:rPr>
                <w:b/>
                <w:bCs/>
                <w:i/>
                <w:iCs/>
              </w:rPr>
            </w:pPr>
            <w:r w:rsidRPr="00057D75">
              <w:rPr>
                <w:b/>
                <w:bCs/>
                <w:i/>
                <w:iCs/>
              </w:rPr>
              <w:t>Mô tả</w:t>
            </w:r>
          </w:p>
        </w:tc>
      </w:tr>
      <w:tr w:rsidR="00057D75" w14:paraId="5C90391E" w14:textId="77777777" w:rsidTr="002952CC">
        <w:tc>
          <w:tcPr>
            <w:tcW w:w="3369" w:type="dxa"/>
          </w:tcPr>
          <w:p w14:paraId="41C7DB56" w14:textId="356454D2" w:rsidR="00057D75" w:rsidRDefault="00057D75" w:rsidP="00057D75">
            <w:pPr>
              <w:pStyle w:val="FormChuan"/>
              <w:ind w:firstLine="0"/>
              <w:jc w:val="center"/>
            </w:pPr>
            <w:r>
              <w:t>Way4 Core</w:t>
            </w:r>
          </w:p>
        </w:tc>
        <w:tc>
          <w:tcPr>
            <w:tcW w:w="6237" w:type="dxa"/>
          </w:tcPr>
          <w:p w14:paraId="2B3648B6" w14:textId="0224CD07" w:rsidR="00057D75" w:rsidRDefault="00D33101" w:rsidP="0085385F">
            <w:pPr>
              <w:pStyle w:val="FormChuan"/>
              <w:ind w:firstLine="0"/>
            </w:pPr>
            <w:r>
              <w:t xml:space="preserve">Hầu hết các logic của WAY4 được phát triển bởi code PS/SQL và Way4 Core chịu trách nhiệm lưu trữ các logic này trong cơ sở dữ liệu. </w:t>
            </w:r>
          </w:p>
        </w:tc>
      </w:tr>
      <w:tr w:rsidR="00057D75" w14:paraId="1B1F033D" w14:textId="77777777" w:rsidTr="002952CC">
        <w:tc>
          <w:tcPr>
            <w:tcW w:w="3369" w:type="dxa"/>
          </w:tcPr>
          <w:p w14:paraId="23EC2D49" w14:textId="4C6DC716" w:rsidR="00057D75" w:rsidRDefault="00057D75" w:rsidP="00057D75">
            <w:pPr>
              <w:pStyle w:val="FormChuan"/>
              <w:ind w:firstLine="0"/>
              <w:jc w:val="center"/>
            </w:pPr>
            <w:r>
              <w:t>FILE SERVER</w:t>
            </w:r>
          </w:p>
        </w:tc>
        <w:tc>
          <w:tcPr>
            <w:tcW w:w="6237" w:type="dxa"/>
          </w:tcPr>
          <w:p w14:paraId="493C9217" w14:textId="007D7D68" w:rsidR="00057D75" w:rsidRDefault="00D33101" w:rsidP="00C811C4">
            <w:pPr>
              <w:pStyle w:val="FormChuan"/>
              <w:ind w:firstLine="0"/>
            </w:pPr>
            <w:r>
              <w:t xml:space="preserve">Ngoài các logic được Way4 Core lưu trữ còn có các logic chứa dữ liệu khách hàng, báo cáo và một vài chương trình </w:t>
            </w:r>
            <w:r>
              <w:lastRenderedPageBreak/>
              <w:t>hỗ trợ nhập, xuất dữ liệu được lưu trữ riêng biệt trong FILE SERVER</w:t>
            </w:r>
            <w:r w:rsidR="00C811C4">
              <w:t>.</w:t>
            </w:r>
          </w:p>
          <w:p w14:paraId="369206E3" w14:textId="69409CFA" w:rsidR="00D33101" w:rsidRDefault="00D33101" w:rsidP="0085385F">
            <w:pPr>
              <w:pStyle w:val="FormChuan"/>
              <w:ind w:firstLine="0"/>
            </w:pPr>
            <w:r>
              <w:t>FILE SERVER</w:t>
            </w:r>
            <w:r w:rsidR="00C811C4">
              <w:t xml:space="preserve"> làm việc với các file kết nối với hệ thống thanh toán quốc tế hoặc kết nối với hệ thống Ngân hàng lõi.</w:t>
            </w:r>
            <w:r>
              <w:t xml:space="preserve"> </w:t>
            </w:r>
          </w:p>
        </w:tc>
      </w:tr>
      <w:tr w:rsidR="00057D75" w14:paraId="5C9D8096" w14:textId="77777777" w:rsidTr="002952CC">
        <w:tc>
          <w:tcPr>
            <w:tcW w:w="3369" w:type="dxa"/>
          </w:tcPr>
          <w:p w14:paraId="0FCC0DA9" w14:textId="577687DE" w:rsidR="00057D75" w:rsidRDefault="00057D75" w:rsidP="00057D75">
            <w:pPr>
              <w:pStyle w:val="FormChuan"/>
              <w:ind w:firstLine="0"/>
              <w:jc w:val="center"/>
            </w:pPr>
            <w:r>
              <w:t>NETSERVER</w:t>
            </w:r>
          </w:p>
        </w:tc>
        <w:tc>
          <w:tcPr>
            <w:tcW w:w="6237" w:type="dxa"/>
          </w:tcPr>
          <w:p w14:paraId="028D38E8" w14:textId="77777777" w:rsidR="00057D75" w:rsidRDefault="00C811C4" w:rsidP="0085385F">
            <w:pPr>
              <w:pStyle w:val="FormChuan"/>
              <w:ind w:firstLine="0"/>
            </w:pPr>
            <w:r>
              <w:t xml:space="preserve">Cơ sở dữ liệu Way4 (Way4 Core) cung cấp các PL/SQL API cho NET SERVER. NET SERVER chứa các kết nối đến cơ sở dữ liệu và đưa ra các quyết định như nơi giao dịch được thực hiện, kiểm tra tính hiệu lực của </w:t>
            </w:r>
            <w:proofErr w:type="gramStart"/>
            <w:r>
              <w:t>thẻ,…</w:t>
            </w:r>
            <w:proofErr w:type="gramEnd"/>
            <w:r>
              <w:t>.</w:t>
            </w:r>
          </w:p>
          <w:p w14:paraId="2234BF59" w14:textId="15DE8AC0" w:rsidR="00C811C4" w:rsidRDefault="00C811C4" w:rsidP="0085385F">
            <w:pPr>
              <w:pStyle w:val="FormChuan"/>
              <w:ind w:firstLine="0"/>
            </w:pPr>
            <w:r>
              <w:t>NETSERVER hỗ trợ rất nhiều kênh trực tuyến khác nhau ví dụ như các hệ thống thanh toán quốc tế, chi nhánh ngân hàng, ATM, POS, … thông qua chuẩn ISO 8583.</w:t>
            </w:r>
          </w:p>
        </w:tc>
      </w:tr>
      <w:tr w:rsidR="00057D75" w14:paraId="0B69C202" w14:textId="77777777" w:rsidTr="002952CC">
        <w:tc>
          <w:tcPr>
            <w:tcW w:w="3369" w:type="dxa"/>
          </w:tcPr>
          <w:p w14:paraId="0B21B80E" w14:textId="047490BE" w:rsidR="00057D75" w:rsidRDefault="00057D75" w:rsidP="00057D75">
            <w:pPr>
              <w:pStyle w:val="FormChuan"/>
              <w:ind w:firstLine="0"/>
              <w:jc w:val="center"/>
            </w:pPr>
            <w:r>
              <w:t>WAY4U</w:t>
            </w:r>
          </w:p>
        </w:tc>
        <w:tc>
          <w:tcPr>
            <w:tcW w:w="6237" w:type="dxa"/>
          </w:tcPr>
          <w:p w14:paraId="279E9FEB" w14:textId="5187793A" w:rsidR="00057D75" w:rsidRDefault="00263956" w:rsidP="0085385F">
            <w:pPr>
              <w:pStyle w:val="FormChuan"/>
              <w:ind w:firstLine="0"/>
            </w:pPr>
            <w:r>
              <w:t>WAY4U cũng làm việc trực tiếp với các kênh trực tuyến</w:t>
            </w:r>
            <w:r w:rsidR="000C506E">
              <w:t xml:space="preserve"> tương tự như NETSERVER</w:t>
            </w:r>
            <w:r>
              <w:t>, tuy nhiên, điểm khác biệt với là WAY4U hỗ trợ phương thức XML thay vì ISO 8583.</w:t>
            </w:r>
          </w:p>
        </w:tc>
      </w:tr>
    </w:tbl>
    <w:p w14:paraId="57026018" w14:textId="61910173" w:rsidR="00B51C44" w:rsidRDefault="005A60AA" w:rsidP="00DD3084">
      <w:pPr>
        <w:pStyle w:val="CapTbl1"/>
      </w:pPr>
      <w:bookmarkStart w:id="30" w:name="_Toc42442530"/>
      <w:bookmarkStart w:id="31" w:name="_Toc42507428"/>
      <w:r w:rsidRPr="00392561">
        <w:t>Bảng 2.</w:t>
      </w:r>
      <w:r w:rsidR="000E0276">
        <w:t>6</w:t>
      </w:r>
      <w:r w:rsidRPr="00392561">
        <w:t>: Thành phần chính và cách hoạt động của hệ thống Way4</w:t>
      </w:r>
      <w:r w:rsidR="00F14759">
        <w:t>Platform</w:t>
      </w:r>
      <w:r w:rsidRPr="00392561">
        <w:t>.</w:t>
      </w:r>
      <w:bookmarkEnd w:id="30"/>
      <w:bookmarkEnd w:id="31"/>
    </w:p>
    <w:p w14:paraId="74DD5B79" w14:textId="2139484E" w:rsidR="0041033D" w:rsidRDefault="002952CC" w:rsidP="00EC22BC">
      <w:pPr>
        <w:pStyle w:val="L4"/>
      </w:pPr>
      <w:bookmarkStart w:id="32" w:name="_Toc42507316"/>
      <w:r w:rsidRPr="002952CC">
        <w:t>2.</w:t>
      </w:r>
      <w:r w:rsidR="003A0A8E">
        <w:t>2</w:t>
      </w:r>
      <w:r w:rsidRPr="002952CC">
        <w:t>.</w:t>
      </w:r>
      <w:r>
        <w:t>1</w:t>
      </w:r>
      <w:r w:rsidRPr="002952CC">
        <w:t>.</w:t>
      </w:r>
      <w:r>
        <w:t>2</w:t>
      </w:r>
      <w:r w:rsidRPr="002952CC">
        <w:t xml:space="preserve">. </w:t>
      </w:r>
      <w:r>
        <w:t>Ưu điểm và nhược điểm của hệ thống</w:t>
      </w:r>
      <w:bookmarkEnd w:id="32"/>
    </w:p>
    <w:p w14:paraId="284CD980" w14:textId="3D6FCFA4" w:rsidR="0041033D" w:rsidRDefault="0041033D" w:rsidP="00DB0588">
      <w:pPr>
        <w:pStyle w:val="FormChuan"/>
        <w:numPr>
          <w:ilvl w:val="0"/>
          <w:numId w:val="37"/>
        </w:numPr>
        <w:ind w:left="567" w:hanging="283"/>
        <w:rPr>
          <w:b/>
          <w:bCs/>
          <w:i/>
          <w:iCs/>
        </w:rPr>
      </w:pPr>
      <w:r w:rsidRPr="0041033D">
        <w:rPr>
          <w:b/>
          <w:bCs/>
          <w:i/>
          <w:iCs/>
        </w:rPr>
        <w:t>Ưu điểm</w:t>
      </w:r>
    </w:p>
    <w:p w14:paraId="057D8F90" w14:textId="2A2F9CE0" w:rsidR="0041033D" w:rsidRDefault="0041033D" w:rsidP="00DB0588">
      <w:pPr>
        <w:pStyle w:val="FormChuan"/>
        <w:numPr>
          <w:ilvl w:val="0"/>
          <w:numId w:val="38"/>
        </w:numPr>
      </w:pPr>
      <w:r>
        <w:t>Không cần đồng bộ hóa (trực tuyến, ngoại tuyến) giữa Front-office và Back-office. Front-office và Back-office sử dụng cung một cơ sở dữ liệu và sẽ được cập nhật theo thời gian thực.</w:t>
      </w:r>
    </w:p>
    <w:p w14:paraId="2C0DD84C" w14:textId="38D14F2A" w:rsidR="0041033D" w:rsidRDefault="0041033D" w:rsidP="00DB0588">
      <w:pPr>
        <w:pStyle w:val="FormChuan"/>
        <w:numPr>
          <w:ilvl w:val="0"/>
          <w:numId w:val="38"/>
        </w:numPr>
      </w:pPr>
      <w:r>
        <w:t>Theo dõi được số dư hợp đồng và các thay đổi khác trong thời gian thực.</w:t>
      </w:r>
    </w:p>
    <w:p w14:paraId="50D6DF5D" w14:textId="3644F87E" w:rsidR="0041033D" w:rsidRDefault="0041033D" w:rsidP="00DB0588">
      <w:pPr>
        <w:pStyle w:val="FormChuan"/>
        <w:numPr>
          <w:ilvl w:val="0"/>
          <w:numId w:val="38"/>
        </w:numPr>
      </w:pPr>
      <w:r>
        <w:t>Dễ dàng truy cập vào dữ liệu của cơ sở dữ liệu từ một vị trí.</w:t>
      </w:r>
    </w:p>
    <w:p w14:paraId="38606F21" w14:textId="3A43732A" w:rsidR="00D87C1E" w:rsidRPr="00D87C1E" w:rsidRDefault="00E478CB" w:rsidP="00DB0588">
      <w:pPr>
        <w:pStyle w:val="FormChuan"/>
        <w:numPr>
          <w:ilvl w:val="0"/>
          <w:numId w:val="38"/>
        </w:numPr>
      </w:pPr>
      <w:r>
        <w:rPr>
          <w:color w:val="000000"/>
          <w:szCs w:val="26"/>
        </w:rPr>
        <w:t xml:space="preserve">Có quy tắc chung cho Front-office và Back-office </w:t>
      </w:r>
      <w:r w:rsidR="00121C4A">
        <w:rPr>
          <w:color w:val="000000"/>
          <w:szCs w:val="26"/>
        </w:rPr>
        <w:t>trong việc</w:t>
      </w:r>
      <w:r>
        <w:rPr>
          <w:color w:val="000000"/>
          <w:szCs w:val="26"/>
        </w:rPr>
        <w:t xml:space="preserve"> ủy quyền và xử lý giao dịch tài chính</w:t>
      </w:r>
      <w:r w:rsidR="00D87C1E">
        <w:rPr>
          <w:color w:val="000000"/>
          <w:szCs w:val="26"/>
        </w:rPr>
        <w:t>.</w:t>
      </w:r>
    </w:p>
    <w:p w14:paraId="66942259" w14:textId="18A81C92" w:rsidR="00D87C1E" w:rsidRDefault="00D87C1E" w:rsidP="00DB0588">
      <w:pPr>
        <w:pStyle w:val="FormChuan"/>
        <w:numPr>
          <w:ilvl w:val="0"/>
          <w:numId w:val="37"/>
        </w:numPr>
        <w:ind w:left="567" w:hanging="283"/>
        <w:rPr>
          <w:b/>
          <w:bCs/>
          <w:i/>
          <w:iCs/>
        </w:rPr>
      </w:pPr>
      <w:r>
        <w:rPr>
          <w:b/>
          <w:bCs/>
          <w:i/>
          <w:iCs/>
        </w:rPr>
        <w:t>Nhược</w:t>
      </w:r>
      <w:r w:rsidRPr="0041033D">
        <w:rPr>
          <w:b/>
          <w:bCs/>
          <w:i/>
          <w:iCs/>
        </w:rPr>
        <w:t xml:space="preserve"> điểm</w:t>
      </w:r>
    </w:p>
    <w:p w14:paraId="5BF6969C" w14:textId="146E34A5" w:rsidR="00D87C1E" w:rsidRDefault="00D87C1E" w:rsidP="00DB0588">
      <w:pPr>
        <w:pStyle w:val="FormChuan"/>
        <w:numPr>
          <w:ilvl w:val="0"/>
          <w:numId w:val="38"/>
        </w:numPr>
      </w:pPr>
      <w:r>
        <w:rPr>
          <w:color w:val="000000"/>
          <w:szCs w:val="26"/>
        </w:rPr>
        <w:t>Yêu cầu phần cứng cao cho máy chủ CSDL. Đây là một yếu tố quan trọng khi xây dựng các giải pháp trên WAY4.</w:t>
      </w:r>
    </w:p>
    <w:p w14:paraId="7B0E815B" w14:textId="77777777" w:rsidR="00D87C1E" w:rsidRPr="00D87C1E" w:rsidRDefault="00D87C1E" w:rsidP="00DB0588">
      <w:pPr>
        <w:pStyle w:val="FormChuan"/>
        <w:numPr>
          <w:ilvl w:val="0"/>
          <w:numId w:val="38"/>
        </w:numPr>
      </w:pPr>
      <w:r>
        <w:rPr>
          <w:color w:val="000000"/>
          <w:szCs w:val="26"/>
        </w:rPr>
        <w:lastRenderedPageBreak/>
        <w:t>Nếu máy chủ CSDL Oracle dừng hoặc sập, hệ thống ủy quyền sẽ không thể tiếp tục hoạt động.</w:t>
      </w:r>
    </w:p>
    <w:p w14:paraId="02E62F46" w14:textId="53EABC2B" w:rsidR="00D87C1E" w:rsidRDefault="00D87C1E" w:rsidP="00DB0588">
      <w:pPr>
        <w:pStyle w:val="FormChuan"/>
        <w:numPr>
          <w:ilvl w:val="0"/>
          <w:numId w:val="38"/>
        </w:numPr>
      </w:pPr>
      <w:r>
        <w:rPr>
          <w:color w:val="000000"/>
          <w:szCs w:val="26"/>
        </w:rPr>
        <w:t>Việc vận hành chuyên sâu của Back-office sẽ ảnh hưởng đến hiệu suất của hệ thống ủy quyền</w:t>
      </w:r>
      <w:r w:rsidR="00A048D7">
        <w:rPr>
          <w:color w:val="000000"/>
          <w:szCs w:val="26"/>
        </w:rPr>
        <w:t>.</w:t>
      </w:r>
    </w:p>
    <w:p w14:paraId="53B0501E" w14:textId="2921FB20" w:rsidR="00D87C1E" w:rsidRPr="0041033D" w:rsidRDefault="00D87C1E" w:rsidP="00DB0588">
      <w:pPr>
        <w:pStyle w:val="FormChuan"/>
        <w:numPr>
          <w:ilvl w:val="0"/>
          <w:numId w:val="38"/>
        </w:numPr>
      </w:pPr>
      <w:r>
        <w:rPr>
          <w:color w:val="000000"/>
          <w:szCs w:val="26"/>
        </w:rPr>
        <w:t>Khi nâng cấp hoặc cài đặt, bắt buộc phải dừng toàn bộ hệ thống cho đến khi việc nâng cấp và cài đặt.</w:t>
      </w:r>
    </w:p>
    <w:p w14:paraId="7F8D62B9" w14:textId="5A779372" w:rsidR="00D87C1E" w:rsidRDefault="00D87C1E" w:rsidP="00FF51C3">
      <w:pPr>
        <w:pStyle w:val="FormChuan"/>
        <w:ind w:firstLine="0"/>
        <w:sectPr w:rsidR="00D87C1E" w:rsidSect="00A3520D">
          <w:pgSz w:w="12240" w:h="15840"/>
          <w:pgMar w:top="1134" w:right="1134" w:bottom="1134" w:left="1701" w:header="720" w:footer="720" w:gutter="0"/>
          <w:cols w:space="720"/>
          <w:docGrid w:linePitch="360"/>
        </w:sectPr>
      </w:pPr>
    </w:p>
    <w:p w14:paraId="69B51833" w14:textId="78AFFA05" w:rsidR="00D87C1E" w:rsidRPr="00D87C1E" w:rsidRDefault="00D87C1E" w:rsidP="00D87C1E">
      <w:pPr>
        <w:pStyle w:val="FormChuan"/>
        <w:ind w:firstLine="0"/>
        <w:rPr>
          <w:b/>
          <w:bCs/>
          <w:i/>
          <w:iCs/>
        </w:rPr>
        <w:sectPr w:rsidR="00D87C1E" w:rsidRPr="00D87C1E" w:rsidSect="00A3520D">
          <w:type w:val="continuous"/>
          <w:pgSz w:w="12240" w:h="15840"/>
          <w:pgMar w:top="1134" w:right="1134" w:bottom="1134" w:left="1701" w:header="720" w:footer="720" w:gutter="0"/>
          <w:cols w:space="720"/>
          <w:docGrid w:linePitch="360"/>
        </w:sectPr>
      </w:pPr>
    </w:p>
    <w:p w14:paraId="2AB74C78" w14:textId="5F2FCDCE" w:rsidR="008C580F" w:rsidRDefault="008C580F" w:rsidP="00A6615B">
      <w:pPr>
        <w:pStyle w:val="L3"/>
      </w:pPr>
      <w:bookmarkStart w:id="33" w:name="_Toc42507317"/>
      <w:r>
        <w:lastRenderedPageBreak/>
        <w:t>2</w:t>
      </w:r>
      <w:r w:rsidRPr="005E3BA8">
        <w:t>.</w:t>
      </w:r>
      <w:r w:rsidR="003A0A8E">
        <w:t>2</w:t>
      </w:r>
      <w:r>
        <w:t>.2.</w:t>
      </w:r>
      <w:r w:rsidRPr="005E3BA8">
        <w:t xml:space="preserve"> </w:t>
      </w:r>
      <w:bookmarkEnd w:id="33"/>
      <w:r w:rsidR="005C51BE">
        <w:t>Danh sách Webservice API Way4</w:t>
      </w:r>
    </w:p>
    <w:tbl>
      <w:tblPr>
        <w:tblStyle w:val="TableGrid"/>
        <w:tblW w:w="9606" w:type="dxa"/>
        <w:tblLayout w:type="fixed"/>
        <w:tblLook w:val="04A0" w:firstRow="1" w:lastRow="0" w:firstColumn="1" w:lastColumn="0" w:noHBand="0" w:noVBand="1"/>
      </w:tblPr>
      <w:tblGrid>
        <w:gridCol w:w="1041"/>
        <w:gridCol w:w="1088"/>
        <w:gridCol w:w="2374"/>
        <w:gridCol w:w="2126"/>
        <w:gridCol w:w="1662"/>
        <w:gridCol w:w="1315"/>
      </w:tblGrid>
      <w:tr w:rsidR="00AD5908" w14:paraId="1DB8C337" w14:textId="77777777" w:rsidTr="009209D7">
        <w:tc>
          <w:tcPr>
            <w:tcW w:w="1041" w:type="dxa"/>
            <w:shd w:val="clear" w:color="auto" w:fill="BFBFBF" w:themeFill="background1" w:themeFillShade="BF"/>
          </w:tcPr>
          <w:p w14:paraId="26C8F95B" w14:textId="46C59627" w:rsidR="003A0A8E" w:rsidRPr="00781F1A" w:rsidRDefault="005C51BE" w:rsidP="00A6615B">
            <w:pPr>
              <w:pStyle w:val="L2"/>
              <w:rPr>
                <w:i/>
                <w:iCs/>
                <w:sz w:val="26"/>
              </w:rPr>
            </w:pPr>
            <w:bookmarkStart w:id="34" w:name="_Toc42507326"/>
            <w:r w:rsidRPr="00781F1A">
              <w:rPr>
                <w:i/>
                <w:iCs/>
                <w:sz w:val="26"/>
              </w:rPr>
              <w:lastRenderedPageBreak/>
              <w:t>Chỉ mục</w:t>
            </w:r>
          </w:p>
        </w:tc>
        <w:tc>
          <w:tcPr>
            <w:tcW w:w="1088" w:type="dxa"/>
            <w:shd w:val="clear" w:color="auto" w:fill="BFBFBF" w:themeFill="background1" w:themeFillShade="BF"/>
          </w:tcPr>
          <w:p w14:paraId="0712E3E4" w14:textId="7FD22FB8" w:rsidR="003A0A8E" w:rsidRPr="00781F1A" w:rsidRDefault="005C51BE" w:rsidP="00A6615B">
            <w:pPr>
              <w:pStyle w:val="L2"/>
              <w:rPr>
                <w:i/>
                <w:iCs/>
                <w:sz w:val="26"/>
              </w:rPr>
            </w:pPr>
            <w:r w:rsidRPr="00781F1A">
              <w:rPr>
                <w:i/>
                <w:iCs/>
                <w:sz w:val="26"/>
              </w:rPr>
              <w:t>Tiêu đề</w:t>
            </w:r>
          </w:p>
        </w:tc>
        <w:tc>
          <w:tcPr>
            <w:tcW w:w="2374" w:type="dxa"/>
            <w:shd w:val="clear" w:color="auto" w:fill="BFBFBF" w:themeFill="background1" w:themeFillShade="BF"/>
          </w:tcPr>
          <w:p w14:paraId="7ABD4E68" w14:textId="17041302" w:rsidR="003A0A8E" w:rsidRPr="00781F1A" w:rsidRDefault="005C51BE" w:rsidP="00A6615B">
            <w:pPr>
              <w:pStyle w:val="L2"/>
              <w:rPr>
                <w:i/>
                <w:iCs/>
                <w:sz w:val="26"/>
              </w:rPr>
            </w:pPr>
            <w:r w:rsidRPr="00781F1A">
              <w:rPr>
                <w:i/>
                <w:iCs/>
                <w:sz w:val="26"/>
              </w:rPr>
              <w:t>Link API</w:t>
            </w:r>
          </w:p>
        </w:tc>
        <w:tc>
          <w:tcPr>
            <w:tcW w:w="2126" w:type="dxa"/>
            <w:shd w:val="clear" w:color="auto" w:fill="BFBFBF" w:themeFill="background1" w:themeFillShade="BF"/>
          </w:tcPr>
          <w:p w14:paraId="4B75EEE8" w14:textId="0DE27DD2" w:rsidR="003A0A8E" w:rsidRPr="00781F1A" w:rsidRDefault="005C51BE" w:rsidP="00A6615B">
            <w:pPr>
              <w:pStyle w:val="L2"/>
              <w:rPr>
                <w:i/>
                <w:iCs/>
                <w:sz w:val="26"/>
              </w:rPr>
            </w:pPr>
            <w:r w:rsidRPr="00781F1A">
              <w:rPr>
                <w:i/>
                <w:iCs/>
                <w:sz w:val="26"/>
              </w:rPr>
              <w:t>Đầu vào</w:t>
            </w:r>
          </w:p>
        </w:tc>
        <w:tc>
          <w:tcPr>
            <w:tcW w:w="1662" w:type="dxa"/>
            <w:shd w:val="clear" w:color="auto" w:fill="BFBFBF" w:themeFill="background1" w:themeFillShade="BF"/>
          </w:tcPr>
          <w:p w14:paraId="065B0F54" w14:textId="7FD59C2F" w:rsidR="003A0A8E" w:rsidRPr="00781F1A" w:rsidRDefault="005C51BE" w:rsidP="00A6615B">
            <w:pPr>
              <w:pStyle w:val="L2"/>
              <w:rPr>
                <w:i/>
                <w:iCs/>
                <w:sz w:val="26"/>
              </w:rPr>
            </w:pPr>
            <w:r w:rsidRPr="00781F1A">
              <w:rPr>
                <w:i/>
                <w:iCs/>
                <w:sz w:val="26"/>
              </w:rPr>
              <w:t>Đầu ra</w:t>
            </w:r>
          </w:p>
        </w:tc>
        <w:tc>
          <w:tcPr>
            <w:tcW w:w="1315" w:type="dxa"/>
            <w:shd w:val="clear" w:color="auto" w:fill="BFBFBF" w:themeFill="background1" w:themeFillShade="BF"/>
          </w:tcPr>
          <w:p w14:paraId="6E67C335" w14:textId="6320B68B" w:rsidR="003A0A8E" w:rsidRPr="00781F1A" w:rsidRDefault="005C51BE" w:rsidP="00A6615B">
            <w:pPr>
              <w:pStyle w:val="L2"/>
              <w:rPr>
                <w:i/>
                <w:iCs/>
                <w:sz w:val="26"/>
              </w:rPr>
            </w:pPr>
            <w:r w:rsidRPr="00781F1A">
              <w:rPr>
                <w:i/>
                <w:iCs/>
                <w:sz w:val="26"/>
              </w:rPr>
              <w:t>Phương thức</w:t>
            </w:r>
          </w:p>
        </w:tc>
      </w:tr>
      <w:tr w:rsidR="00AD5908" w14:paraId="3FB2A9D7" w14:textId="77777777" w:rsidTr="009209D7">
        <w:tc>
          <w:tcPr>
            <w:tcW w:w="1041" w:type="dxa"/>
          </w:tcPr>
          <w:p w14:paraId="5425CB4D" w14:textId="2FBCA090" w:rsidR="003A0A8E" w:rsidRPr="00781F1A" w:rsidRDefault="005C51BE" w:rsidP="005C51BE">
            <w:pPr>
              <w:pStyle w:val="L2"/>
              <w:jc w:val="left"/>
              <w:rPr>
                <w:b w:val="0"/>
                <w:bCs w:val="0"/>
                <w:sz w:val="26"/>
              </w:rPr>
            </w:pPr>
            <w:r w:rsidRPr="00781F1A">
              <w:rPr>
                <w:b w:val="0"/>
                <w:bCs w:val="0"/>
                <w:sz w:val="26"/>
              </w:rPr>
              <w:t>W4_01</w:t>
            </w:r>
          </w:p>
        </w:tc>
        <w:tc>
          <w:tcPr>
            <w:tcW w:w="1088" w:type="dxa"/>
          </w:tcPr>
          <w:p w14:paraId="48F53D43" w14:textId="01A19ACF" w:rsidR="003A0A8E" w:rsidRPr="00781F1A" w:rsidRDefault="005C51BE" w:rsidP="005C51BE">
            <w:pPr>
              <w:pStyle w:val="L2"/>
              <w:jc w:val="left"/>
              <w:rPr>
                <w:b w:val="0"/>
                <w:bCs w:val="0"/>
                <w:sz w:val="26"/>
              </w:rPr>
            </w:pPr>
            <w:r w:rsidRPr="00781F1A">
              <w:rPr>
                <w:b w:val="0"/>
                <w:bCs w:val="0"/>
                <w:sz w:val="26"/>
              </w:rPr>
              <w:t>Tạo tài khoản</w:t>
            </w:r>
          </w:p>
        </w:tc>
        <w:tc>
          <w:tcPr>
            <w:tcW w:w="2374" w:type="dxa"/>
          </w:tcPr>
          <w:p w14:paraId="033C0996" w14:textId="0C32ABEB" w:rsidR="003A0A8E" w:rsidRPr="00781F1A" w:rsidRDefault="0010449B" w:rsidP="0010449B">
            <w:pPr>
              <w:pStyle w:val="FormChuan"/>
              <w:ind w:firstLine="0"/>
              <w:rPr>
                <w:szCs w:val="26"/>
              </w:rPr>
            </w:pPr>
            <w:r w:rsidRPr="00781F1A">
              <w:rPr>
                <w:szCs w:val="26"/>
              </w:rPr>
              <w:t>https://misappmobile.000webhostapp.com/apiway4/taotaikhoan.php</w:t>
            </w:r>
          </w:p>
        </w:tc>
        <w:tc>
          <w:tcPr>
            <w:tcW w:w="2126" w:type="dxa"/>
          </w:tcPr>
          <w:p w14:paraId="31487597" w14:textId="46A2BFFC" w:rsidR="003A0A8E" w:rsidRPr="00781F1A" w:rsidRDefault="00AD5908" w:rsidP="00AD5908">
            <w:pPr>
              <w:pStyle w:val="FormChuan"/>
              <w:ind w:firstLine="0"/>
              <w:jc w:val="left"/>
              <w:rPr>
                <w:szCs w:val="26"/>
              </w:rPr>
            </w:pPr>
            <w:r w:rsidRPr="00781F1A">
              <w:rPr>
                <w:szCs w:val="26"/>
              </w:rPr>
              <w:t>ShortName</w:t>
            </w:r>
            <w:r w:rsidR="00376D03" w:rsidRPr="00781F1A">
              <w:rPr>
                <w:szCs w:val="26"/>
              </w:rPr>
              <w:t xml:space="preserve"> (tên người dùng),</w:t>
            </w:r>
            <w:r w:rsidRPr="00781F1A">
              <w:rPr>
                <w:szCs w:val="26"/>
              </w:rPr>
              <w:t xml:space="preserve"> ClientNumber</w:t>
            </w:r>
            <w:r w:rsidR="00376D03" w:rsidRPr="00781F1A">
              <w:rPr>
                <w:szCs w:val="26"/>
              </w:rPr>
              <w:t xml:space="preserve"> (SĐT người dùng)</w:t>
            </w:r>
            <w:r w:rsidRPr="00781F1A">
              <w:rPr>
                <w:szCs w:val="26"/>
              </w:rPr>
              <w:t>, IdentityCardNumber</w:t>
            </w:r>
            <w:r w:rsidR="00376D03" w:rsidRPr="00781F1A">
              <w:rPr>
                <w:szCs w:val="26"/>
                <w:lang w:val="vi-VN"/>
              </w:rPr>
              <w:t xml:space="preserve"> (số chứng minh thư)</w:t>
            </w:r>
            <w:r w:rsidRPr="00781F1A">
              <w:rPr>
                <w:szCs w:val="26"/>
              </w:rPr>
              <w:t>, MobilePhone</w:t>
            </w:r>
            <w:r w:rsidR="00376D03" w:rsidRPr="00781F1A">
              <w:rPr>
                <w:szCs w:val="26"/>
                <w:lang w:val="vi-VN"/>
              </w:rPr>
              <w:t xml:space="preserve"> (số điện thoại)</w:t>
            </w:r>
            <w:r w:rsidRPr="00781F1A">
              <w:rPr>
                <w:szCs w:val="26"/>
              </w:rPr>
              <w:t>, EMail</w:t>
            </w:r>
          </w:p>
        </w:tc>
        <w:tc>
          <w:tcPr>
            <w:tcW w:w="1662" w:type="dxa"/>
          </w:tcPr>
          <w:p w14:paraId="43D4013E" w14:textId="7CB49841" w:rsidR="003A0A8E" w:rsidRPr="00781F1A" w:rsidRDefault="00AD5908" w:rsidP="00AD5908">
            <w:pPr>
              <w:pStyle w:val="FormChuan"/>
              <w:ind w:firstLine="0"/>
              <w:jc w:val="left"/>
              <w:rPr>
                <w:b/>
                <w:bCs/>
                <w:szCs w:val="26"/>
              </w:rPr>
            </w:pPr>
            <w:r w:rsidRPr="00781F1A">
              <w:rPr>
                <w:szCs w:val="26"/>
              </w:rPr>
              <w:t>s</w:t>
            </w:r>
            <w:r w:rsidR="0010449B" w:rsidRPr="00781F1A">
              <w:rPr>
                <w:szCs w:val="26"/>
              </w:rPr>
              <w:t>uccess</w:t>
            </w:r>
            <w:r w:rsidRPr="00781F1A">
              <w:rPr>
                <w:szCs w:val="26"/>
              </w:rPr>
              <w:t xml:space="preserve"> (thành công)</w:t>
            </w:r>
            <w:r w:rsidR="0010449B" w:rsidRPr="00781F1A">
              <w:rPr>
                <w:szCs w:val="26"/>
              </w:rPr>
              <w:t>, fail</w:t>
            </w:r>
            <w:r w:rsidRPr="00781F1A">
              <w:rPr>
                <w:szCs w:val="26"/>
              </w:rPr>
              <w:t xml:space="preserve"> (thất bại)</w:t>
            </w:r>
          </w:p>
        </w:tc>
        <w:tc>
          <w:tcPr>
            <w:tcW w:w="1315" w:type="dxa"/>
          </w:tcPr>
          <w:p w14:paraId="37407AC5" w14:textId="1516CF68" w:rsidR="003A0A8E" w:rsidRPr="00781F1A" w:rsidRDefault="00AD5908" w:rsidP="005C51BE">
            <w:pPr>
              <w:pStyle w:val="L2"/>
              <w:jc w:val="left"/>
              <w:rPr>
                <w:b w:val="0"/>
                <w:bCs w:val="0"/>
                <w:sz w:val="26"/>
              </w:rPr>
            </w:pPr>
            <w:r w:rsidRPr="00781F1A">
              <w:rPr>
                <w:b w:val="0"/>
                <w:bCs w:val="0"/>
                <w:sz w:val="26"/>
              </w:rPr>
              <w:t>POST</w:t>
            </w:r>
          </w:p>
        </w:tc>
      </w:tr>
      <w:tr w:rsidR="00AD5908" w14:paraId="53B56DA2" w14:textId="77777777" w:rsidTr="009209D7">
        <w:tc>
          <w:tcPr>
            <w:tcW w:w="1041" w:type="dxa"/>
          </w:tcPr>
          <w:p w14:paraId="442A6184" w14:textId="3745A9CB" w:rsidR="00AD5908" w:rsidRPr="00781F1A" w:rsidRDefault="00AD5908" w:rsidP="00AD5908">
            <w:pPr>
              <w:pStyle w:val="L2"/>
              <w:jc w:val="left"/>
              <w:rPr>
                <w:b w:val="0"/>
                <w:bCs w:val="0"/>
                <w:sz w:val="26"/>
              </w:rPr>
            </w:pPr>
            <w:r w:rsidRPr="00781F1A">
              <w:rPr>
                <w:b w:val="0"/>
                <w:bCs w:val="0"/>
                <w:sz w:val="26"/>
              </w:rPr>
              <w:t>W4_02</w:t>
            </w:r>
          </w:p>
        </w:tc>
        <w:tc>
          <w:tcPr>
            <w:tcW w:w="1088" w:type="dxa"/>
          </w:tcPr>
          <w:p w14:paraId="28EBD893" w14:textId="6EB79E6C" w:rsidR="00AD5908" w:rsidRPr="00781F1A" w:rsidRDefault="00AD5908" w:rsidP="00AD5908">
            <w:pPr>
              <w:pStyle w:val="L2"/>
              <w:jc w:val="left"/>
              <w:rPr>
                <w:b w:val="0"/>
                <w:bCs w:val="0"/>
                <w:sz w:val="26"/>
              </w:rPr>
            </w:pPr>
            <w:r w:rsidRPr="00781F1A">
              <w:rPr>
                <w:b w:val="0"/>
                <w:bCs w:val="0"/>
                <w:sz w:val="26"/>
              </w:rPr>
              <w:t>Cập nhật thông tin</w:t>
            </w:r>
          </w:p>
        </w:tc>
        <w:tc>
          <w:tcPr>
            <w:tcW w:w="2374" w:type="dxa"/>
          </w:tcPr>
          <w:p w14:paraId="7AE04E26" w14:textId="1C60C301" w:rsidR="00AD5908" w:rsidRPr="00781F1A" w:rsidRDefault="00AD5908" w:rsidP="00AD5908">
            <w:pPr>
              <w:pStyle w:val="FormChuan"/>
              <w:ind w:firstLine="0"/>
              <w:rPr>
                <w:szCs w:val="26"/>
              </w:rPr>
            </w:pPr>
            <w:r w:rsidRPr="00781F1A">
              <w:rPr>
                <w:szCs w:val="26"/>
              </w:rPr>
              <w:t>https://misappmobile.000webhostapp.com/apiway4/capnhatthongtin.php</w:t>
            </w:r>
          </w:p>
        </w:tc>
        <w:tc>
          <w:tcPr>
            <w:tcW w:w="2126" w:type="dxa"/>
          </w:tcPr>
          <w:p w14:paraId="0A230457" w14:textId="13A92651" w:rsidR="00AD5908" w:rsidRPr="00781F1A" w:rsidRDefault="00AD5908" w:rsidP="00AD5908">
            <w:pPr>
              <w:pStyle w:val="FormChuan"/>
              <w:ind w:firstLine="0"/>
              <w:jc w:val="left"/>
              <w:rPr>
                <w:szCs w:val="26"/>
              </w:rPr>
            </w:pPr>
            <w:r w:rsidRPr="00781F1A">
              <w:rPr>
                <w:szCs w:val="26"/>
              </w:rPr>
              <w:t>ClientNumber</w:t>
            </w:r>
            <w:r w:rsidRPr="00781F1A">
              <w:rPr>
                <w:szCs w:val="26"/>
              </w:rPr>
              <w:br/>
              <w:t>(số điện thoại), ClientName</w:t>
            </w:r>
            <w:r w:rsidRPr="00781F1A">
              <w:rPr>
                <w:szCs w:val="26"/>
              </w:rPr>
              <w:br/>
              <w:t>(Tên người dùng)</w:t>
            </w:r>
          </w:p>
        </w:tc>
        <w:tc>
          <w:tcPr>
            <w:tcW w:w="1662" w:type="dxa"/>
          </w:tcPr>
          <w:p w14:paraId="7C6A2CE2" w14:textId="74CFE008" w:rsidR="00AD5908" w:rsidRPr="00781F1A" w:rsidRDefault="00AD5908" w:rsidP="002B52A7">
            <w:pPr>
              <w:pStyle w:val="FormChuan"/>
              <w:ind w:firstLine="0"/>
              <w:jc w:val="left"/>
              <w:rPr>
                <w:szCs w:val="26"/>
              </w:rPr>
            </w:pPr>
            <w:r w:rsidRPr="00781F1A">
              <w:rPr>
                <w:szCs w:val="26"/>
              </w:rPr>
              <w:t>success (thành công), fail (thất bại)</w:t>
            </w:r>
          </w:p>
        </w:tc>
        <w:tc>
          <w:tcPr>
            <w:tcW w:w="1315" w:type="dxa"/>
          </w:tcPr>
          <w:p w14:paraId="1048CB8C" w14:textId="32E7EB98" w:rsidR="00AD5908" w:rsidRPr="00781F1A" w:rsidRDefault="00AD5908" w:rsidP="00AD5908">
            <w:pPr>
              <w:pStyle w:val="L2"/>
              <w:jc w:val="left"/>
              <w:rPr>
                <w:b w:val="0"/>
                <w:bCs w:val="0"/>
                <w:sz w:val="26"/>
              </w:rPr>
            </w:pPr>
            <w:r w:rsidRPr="00781F1A">
              <w:rPr>
                <w:b w:val="0"/>
                <w:bCs w:val="0"/>
                <w:sz w:val="26"/>
              </w:rPr>
              <w:t>POST</w:t>
            </w:r>
          </w:p>
        </w:tc>
      </w:tr>
      <w:tr w:rsidR="00AD5908" w14:paraId="5BBB8AB9" w14:textId="77777777" w:rsidTr="009209D7">
        <w:tc>
          <w:tcPr>
            <w:tcW w:w="1041" w:type="dxa"/>
          </w:tcPr>
          <w:p w14:paraId="723BCD65" w14:textId="7C8A53EC" w:rsidR="00AD5908" w:rsidRPr="00781F1A" w:rsidRDefault="00AD5908" w:rsidP="00AD5908">
            <w:pPr>
              <w:pStyle w:val="L2"/>
              <w:jc w:val="left"/>
              <w:rPr>
                <w:b w:val="0"/>
                <w:bCs w:val="0"/>
                <w:sz w:val="26"/>
              </w:rPr>
            </w:pPr>
            <w:r w:rsidRPr="00781F1A">
              <w:rPr>
                <w:b w:val="0"/>
                <w:bCs w:val="0"/>
                <w:sz w:val="26"/>
              </w:rPr>
              <w:t>W4_03</w:t>
            </w:r>
          </w:p>
        </w:tc>
        <w:tc>
          <w:tcPr>
            <w:tcW w:w="1088" w:type="dxa"/>
          </w:tcPr>
          <w:p w14:paraId="7B438AF5" w14:textId="0B7FD275" w:rsidR="00AD5908" w:rsidRPr="00781F1A" w:rsidRDefault="00AD5908" w:rsidP="00AD5908">
            <w:pPr>
              <w:pStyle w:val="L2"/>
              <w:jc w:val="left"/>
              <w:rPr>
                <w:b w:val="0"/>
                <w:bCs w:val="0"/>
                <w:sz w:val="26"/>
              </w:rPr>
            </w:pPr>
            <w:r w:rsidRPr="00781F1A">
              <w:rPr>
                <w:b w:val="0"/>
                <w:bCs w:val="0"/>
                <w:sz w:val="26"/>
              </w:rPr>
              <w:t>Lấy thông tin</w:t>
            </w:r>
          </w:p>
        </w:tc>
        <w:tc>
          <w:tcPr>
            <w:tcW w:w="2374" w:type="dxa"/>
          </w:tcPr>
          <w:p w14:paraId="6936CF2A" w14:textId="3B1EE5A3" w:rsidR="00AD5908" w:rsidRPr="00781F1A" w:rsidRDefault="00AD5908" w:rsidP="00AD5908">
            <w:pPr>
              <w:pStyle w:val="FormChuan"/>
              <w:ind w:firstLine="0"/>
              <w:rPr>
                <w:szCs w:val="26"/>
              </w:rPr>
            </w:pPr>
            <w:r w:rsidRPr="00781F1A">
              <w:rPr>
                <w:szCs w:val="26"/>
              </w:rPr>
              <w:t>https://misappmobile.000webhostapp.com/apiway4/laythongtin.php</w:t>
            </w:r>
          </w:p>
        </w:tc>
        <w:tc>
          <w:tcPr>
            <w:tcW w:w="2126" w:type="dxa"/>
          </w:tcPr>
          <w:p w14:paraId="76B66954" w14:textId="76FA7F98" w:rsidR="00AD5908" w:rsidRPr="00781F1A" w:rsidRDefault="00AD5908" w:rsidP="00AD5908">
            <w:pPr>
              <w:pStyle w:val="FormChuan"/>
              <w:ind w:firstLine="0"/>
              <w:jc w:val="left"/>
              <w:rPr>
                <w:szCs w:val="26"/>
              </w:rPr>
            </w:pPr>
            <w:r w:rsidRPr="00781F1A">
              <w:rPr>
                <w:szCs w:val="26"/>
              </w:rPr>
              <w:t>ClientNumber</w:t>
            </w:r>
            <w:r w:rsidRPr="00781F1A">
              <w:rPr>
                <w:szCs w:val="26"/>
              </w:rPr>
              <w:br/>
              <w:t>(số điện thoại người dùng)</w:t>
            </w:r>
          </w:p>
        </w:tc>
        <w:tc>
          <w:tcPr>
            <w:tcW w:w="1662" w:type="dxa"/>
          </w:tcPr>
          <w:p w14:paraId="4EF3AB02" w14:textId="262623CD" w:rsidR="00AD5908" w:rsidRPr="00781F1A" w:rsidRDefault="00AD5908" w:rsidP="002B52A7">
            <w:pPr>
              <w:pStyle w:val="FormChuan"/>
              <w:ind w:firstLine="0"/>
              <w:jc w:val="left"/>
              <w:rPr>
                <w:szCs w:val="26"/>
              </w:rPr>
            </w:pPr>
            <w:r w:rsidRPr="00781F1A">
              <w:rPr>
                <w:szCs w:val="26"/>
              </w:rPr>
              <w:t>ContractName,</w:t>
            </w:r>
            <w:r w:rsidR="002B52A7">
              <w:rPr>
                <w:szCs w:val="26"/>
              </w:rPr>
              <w:t xml:space="preserve"> </w:t>
            </w:r>
            <w:r w:rsidRPr="00781F1A">
              <w:rPr>
                <w:szCs w:val="26"/>
              </w:rPr>
              <w:t>Available, ContractNumber</w:t>
            </w:r>
          </w:p>
        </w:tc>
        <w:tc>
          <w:tcPr>
            <w:tcW w:w="1315" w:type="dxa"/>
          </w:tcPr>
          <w:p w14:paraId="74F4505A" w14:textId="5B42B75C" w:rsidR="00AD5908" w:rsidRPr="00781F1A" w:rsidRDefault="00AD5908" w:rsidP="00AD5908">
            <w:pPr>
              <w:pStyle w:val="L2"/>
              <w:jc w:val="left"/>
              <w:rPr>
                <w:b w:val="0"/>
                <w:bCs w:val="0"/>
                <w:sz w:val="26"/>
              </w:rPr>
            </w:pPr>
            <w:r w:rsidRPr="00781F1A">
              <w:rPr>
                <w:b w:val="0"/>
                <w:bCs w:val="0"/>
                <w:sz w:val="26"/>
              </w:rPr>
              <w:t>GET</w:t>
            </w:r>
          </w:p>
        </w:tc>
      </w:tr>
      <w:tr w:rsidR="00AD5908" w14:paraId="027CF005" w14:textId="77777777" w:rsidTr="009209D7">
        <w:tc>
          <w:tcPr>
            <w:tcW w:w="1041" w:type="dxa"/>
          </w:tcPr>
          <w:p w14:paraId="44C5C920" w14:textId="6DAC3471" w:rsidR="00AD5908" w:rsidRPr="00781F1A" w:rsidRDefault="00AD5908" w:rsidP="00AD5908">
            <w:pPr>
              <w:pStyle w:val="L2"/>
              <w:jc w:val="left"/>
              <w:rPr>
                <w:b w:val="0"/>
                <w:bCs w:val="0"/>
                <w:sz w:val="26"/>
              </w:rPr>
            </w:pPr>
            <w:r w:rsidRPr="00781F1A">
              <w:rPr>
                <w:b w:val="0"/>
                <w:bCs w:val="0"/>
                <w:sz w:val="26"/>
              </w:rPr>
              <w:t>W4_04</w:t>
            </w:r>
          </w:p>
        </w:tc>
        <w:tc>
          <w:tcPr>
            <w:tcW w:w="1088" w:type="dxa"/>
          </w:tcPr>
          <w:p w14:paraId="72C1BC5E" w14:textId="5E3B9162" w:rsidR="00AD5908" w:rsidRPr="00781F1A" w:rsidRDefault="00AD5908" w:rsidP="00AD5908">
            <w:pPr>
              <w:pStyle w:val="L2"/>
              <w:jc w:val="left"/>
              <w:rPr>
                <w:b w:val="0"/>
                <w:bCs w:val="0"/>
                <w:sz w:val="26"/>
              </w:rPr>
            </w:pPr>
            <w:r w:rsidRPr="00781F1A">
              <w:rPr>
                <w:b w:val="0"/>
                <w:bCs w:val="0"/>
                <w:sz w:val="26"/>
              </w:rPr>
              <w:t>Chuyển tiền</w:t>
            </w:r>
          </w:p>
        </w:tc>
        <w:tc>
          <w:tcPr>
            <w:tcW w:w="2374" w:type="dxa"/>
          </w:tcPr>
          <w:p w14:paraId="0D6469FF" w14:textId="2914B8B4" w:rsidR="00AD5908" w:rsidRPr="00781F1A" w:rsidRDefault="00AD5908" w:rsidP="00AD5908">
            <w:pPr>
              <w:pStyle w:val="FormChuan"/>
              <w:ind w:firstLine="0"/>
              <w:rPr>
                <w:szCs w:val="26"/>
              </w:rPr>
            </w:pPr>
            <w:r w:rsidRPr="00781F1A">
              <w:rPr>
                <w:szCs w:val="26"/>
              </w:rPr>
              <w:t>https://misappmobile.000webhostapp.co/apiway4/chuyentien.php</w:t>
            </w:r>
          </w:p>
        </w:tc>
        <w:tc>
          <w:tcPr>
            <w:tcW w:w="2126" w:type="dxa"/>
          </w:tcPr>
          <w:p w14:paraId="60431B40" w14:textId="20ED8248" w:rsidR="00AD5908" w:rsidRPr="00781F1A" w:rsidRDefault="00AD5908" w:rsidP="00AD5908">
            <w:pPr>
              <w:pStyle w:val="FormChuan"/>
              <w:ind w:firstLine="0"/>
              <w:jc w:val="left"/>
              <w:rPr>
                <w:szCs w:val="26"/>
              </w:rPr>
            </w:pPr>
            <w:r w:rsidRPr="00781F1A">
              <w:rPr>
                <w:szCs w:val="26"/>
              </w:rPr>
              <w:t>NumberNguoiGui</w:t>
            </w:r>
            <w:r w:rsidR="00D312A7" w:rsidRPr="00781F1A">
              <w:rPr>
                <w:szCs w:val="26"/>
              </w:rPr>
              <w:t xml:space="preserve"> (SĐT người gửi)</w:t>
            </w:r>
            <w:r w:rsidRPr="00781F1A">
              <w:rPr>
                <w:szCs w:val="26"/>
              </w:rPr>
              <w:t>,</w:t>
            </w:r>
            <w:r w:rsidR="00D312A7" w:rsidRPr="00781F1A">
              <w:rPr>
                <w:szCs w:val="26"/>
              </w:rPr>
              <w:t xml:space="preserve"> </w:t>
            </w:r>
            <w:r w:rsidRPr="00781F1A">
              <w:rPr>
                <w:szCs w:val="26"/>
              </w:rPr>
              <w:br/>
              <w:t>NumberNguoiNhan</w:t>
            </w:r>
            <w:r w:rsidR="00D312A7" w:rsidRPr="00781F1A">
              <w:rPr>
                <w:szCs w:val="26"/>
              </w:rPr>
              <w:t xml:space="preserve"> (SĐT người nhận), </w:t>
            </w:r>
            <w:r w:rsidRPr="00781F1A">
              <w:rPr>
                <w:szCs w:val="26"/>
              </w:rPr>
              <w:t>SoTien</w:t>
            </w:r>
            <w:r w:rsidR="00D312A7" w:rsidRPr="00781F1A">
              <w:rPr>
                <w:szCs w:val="26"/>
              </w:rPr>
              <w:t xml:space="preserve"> (</w:t>
            </w:r>
            <w:r w:rsidRPr="00781F1A">
              <w:rPr>
                <w:szCs w:val="26"/>
              </w:rPr>
              <w:t>số tiền)</w:t>
            </w:r>
          </w:p>
        </w:tc>
        <w:tc>
          <w:tcPr>
            <w:tcW w:w="1662" w:type="dxa"/>
          </w:tcPr>
          <w:p w14:paraId="09794843" w14:textId="1E29C31E" w:rsidR="00AD5908" w:rsidRPr="00781F1A" w:rsidRDefault="00AD5908" w:rsidP="00AD5908">
            <w:pPr>
              <w:pStyle w:val="L2"/>
              <w:jc w:val="left"/>
              <w:rPr>
                <w:b w:val="0"/>
                <w:bCs w:val="0"/>
                <w:sz w:val="26"/>
              </w:rPr>
            </w:pPr>
            <w:r w:rsidRPr="00781F1A">
              <w:rPr>
                <w:b w:val="0"/>
                <w:bCs w:val="0"/>
                <w:sz w:val="26"/>
              </w:rPr>
              <w:t>success (thành công), fail (thất bại)</w:t>
            </w:r>
          </w:p>
        </w:tc>
        <w:tc>
          <w:tcPr>
            <w:tcW w:w="1315" w:type="dxa"/>
          </w:tcPr>
          <w:p w14:paraId="0CD5D5EF" w14:textId="3B24BA35" w:rsidR="00AD5908" w:rsidRPr="00781F1A" w:rsidRDefault="00AD5908" w:rsidP="00AD5908">
            <w:pPr>
              <w:pStyle w:val="L2"/>
              <w:jc w:val="left"/>
              <w:rPr>
                <w:b w:val="0"/>
                <w:bCs w:val="0"/>
                <w:sz w:val="26"/>
              </w:rPr>
            </w:pPr>
            <w:r w:rsidRPr="00781F1A">
              <w:rPr>
                <w:b w:val="0"/>
                <w:bCs w:val="0"/>
                <w:sz w:val="26"/>
              </w:rPr>
              <w:t>POST</w:t>
            </w:r>
          </w:p>
        </w:tc>
      </w:tr>
      <w:tr w:rsidR="00AD5908" w14:paraId="75159E14" w14:textId="77777777" w:rsidTr="009209D7">
        <w:tc>
          <w:tcPr>
            <w:tcW w:w="1041" w:type="dxa"/>
          </w:tcPr>
          <w:p w14:paraId="0E109A27" w14:textId="0A7EC855" w:rsidR="00AD5908" w:rsidRPr="00781F1A" w:rsidRDefault="00AD5908" w:rsidP="00AD5908">
            <w:pPr>
              <w:pStyle w:val="L2"/>
              <w:jc w:val="left"/>
              <w:rPr>
                <w:b w:val="0"/>
                <w:bCs w:val="0"/>
                <w:sz w:val="26"/>
              </w:rPr>
            </w:pPr>
            <w:r w:rsidRPr="00781F1A">
              <w:rPr>
                <w:b w:val="0"/>
                <w:bCs w:val="0"/>
                <w:sz w:val="26"/>
              </w:rPr>
              <w:lastRenderedPageBreak/>
              <w:t>W4_05</w:t>
            </w:r>
          </w:p>
        </w:tc>
        <w:tc>
          <w:tcPr>
            <w:tcW w:w="1088" w:type="dxa"/>
          </w:tcPr>
          <w:p w14:paraId="2DF695B3" w14:textId="3C0D1139" w:rsidR="00AD5908" w:rsidRPr="00781F1A" w:rsidRDefault="00AD5908" w:rsidP="00AD5908">
            <w:pPr>
              <w:pStyle w:val="L2"/>
              <w:jc w:val="left"/>
              <w:rPr>
                <w:b w:val="0"/>
                <w:bCs w:val="0"/>
                <w:sz w:val="26"/>
              </w:rPr>
            </w:pPr>
            <w:r w:rsidRPr="00781F1A">
              <w:rPr>
                <w:b w:val="0"/>
                <w:bCs w:val="0"/>
                <w:sz w:val="26"/>
              </w:rPr>
              <w:t>Nạp tiền</w:t>
            </w:r>
          </w:p>
        </w:tc>
        <w:tc>
          <w:tcPr>
            <w:tcW w:w="2374" w:type="dxa"/>
          </w:tcPr>
          <w:p w14:paraId="67D9C21A" w14:textId="4331C719" w:rsidR="00AD5908" w:rsidRPr="00781F1A" w:rsidRDefault="00AD5908" w:rsidP="00AD5908">
            <w:pPr>
              <w:pStyle w:val="FormChuan"/>
              <w:ind w:firstLine="0"/>
              <w:rPr>
                <w:szCs w:val="26"/>
              </w:rPr>
            </w:pPr>
            <w:r w:rsidRPr="00781F1A">
              <w:rPr>
                <w:szCs w:val="26"/>
              </w:rPr>
              <w:t>https://misappmobile.000webhostapp.co/apiway4/naptien.php</w:t>
            </w:r>
          </w:p>
        </w:tc>
        <w:tc>
          <w:tcPr>
            <w:tcW w:w="2126" w:type="dxa"/>
          </w:tcPr>
          <w:p w14:paraId="27F843A0" w14:textId="5CBE2AD4" w:rsidR="00AD5908" w:rsidRPr="00781F1A" w:rsidRDefault="00AD5908" w:rsidP="004E004B">
            <w:pPr>
              <w:pStyle w:val="FormChuan"/>
              <w:ind w:firstLine="0"/>
              <w:jc w:val="left"/>
              <w:rPr>
                <w:szCs w:val="26"/>
              </w:rPr>
            </w:pPr>
            <w:r w:rsidRPr="00781F1A">
              <w:rPr>
                <w:szCs w:val="26"/>
              </w:rPr>
              <w:t>ClientNumber</w:t>
            </w:r>
            <w:r w:rsidR="004E004B" w:rsidRPr="00781F1A">
              <w:rPr>
                <w:szCs w:val="26"/>
              </w:rPr>
              <w:t xml:space="preserve"> (số điện thoại người dùng)</w:t>
            </w:r>
            <w:r w:rsidRPr="00781F1A">
              <w:rPr>
                <w:szCs w:val="26"/>
              </w:rPr>
              <w:t>, SoTien</w:t>
            </w:r>
            <w:r w:rsidR="004E004B" w:rsidRPr="00781F1A">
              <w:rPr>
                <w:szCs w:val="26"/>
              </w:rPr>
              <w:t xml:space="preserve"> (</w:t>
            </w:r>
            <w:r w:rsidRPr="00781F1A">
              <w:rPr>
                <w:szCs w:val="26"/>
              </w:rPr>
              <w:t>số tiền)</w:t>
            </w:r>
          </w:p>
        </w:tc>
        <w:tc>
          <w:tcPr>
            <w:tcW w:w="1662" w:type="dxa"/>
          </w:tcPr>
          <w:p w14:paraId="7A472557" w14:textId="120D8E60" w:rsidR="00AD5908" w:rsidRPr="00781F1A" w:rsidRDefault="00AD5908" w:rsidP="00AD5908">
            <w:pPr>
              <w:pStyle w:val="L2"/>
              <w:jc w:val="left"/>
              <w:rPr>
                <w:b w:val="0"/>
                <w:bCs w:val="0"/>
                <w:sz w:val="26"/>
              </w:rPr>
            </w:pPr>
            <w:r w:rsidRPr="00781F1A">
              <w:rPr>
                <w:b w:val="0"/>
                <w:bCs w:val="0"/>
                <w:sz w:val="26"/>
              </w:rPr>
              <w:t>success (thành công), fail (thất bại)</w:t>
            </w:r>
          </w:p>
        </w:tc>
        <w:tc>
          <w:tcPr>
            <w:tcW w:w="1315" w:type="dxa"/>
          </w:tcPr>
          <w:p w14:paraId="1670811B" w14:textId="416CF7A2" w:rsidR="00AD5908" w:rsidRPr="00781F1A" w:rsidRDefault="00AD5908" w:rsidP="00AD5908">
            <w:pPr>
              <w:pStyle w:val="L2"/>
              <w:jc w:val="left"/>
              <w:rPr>
                <w:b w:val="0"/>
                <w:bCs w:val="0"/>
                <w:sz w:val="26"/>
              </w:rPr>
            </w:pPr>
            <w:r w:rsidRPr="00781F1A">
              <w:rPr>
                <w:b w:val="0"/>
                <w:bCs w:val="0"/>
                <w:sz w:val="26"/>
              </w:rPr>
              <w:t>POST</w:t>
            </w:r>
          </w:p>
        </w:tc>
      </w:tr>
      <w:tr w:rsidR="00AD5908" w14:paraId="0FB5425D" w14:textId="77777777" w:rsidTr="009209D7">
        <w:tc>
          <w:tcPr>
            <w:tcW w:w="1041" w:type="dxa"/>
          </w:tcPr>
          <w:p w14:paraId="595E6B16" w14:textId="05953B3A" w:rsidR="00AD5908" w:rsidRPr="00781F1A" w:rsidRDefault="00AD5908" w:rsidP="00AD5908">
            <w:pPr>
              <w:pStyle w:val="L2"/>
              <w:jc w:val="left"/>
              <w:rPr>
                <w:b w:val="0"/>
                <w:bCs w:val="0"/>
                <w:sz w:val="26"/>
              </w:rPr>
            </w:pPr>
            <w:r w:rsidRPr="00781F1A">
              <w:rPr>
                <w:b w:val="0"/>
                <w:bCs w:val="0"/>
                <w:sz w:val="26"/>
              </w:rPr>
              <w:t>W4_06</w:t>
            </w:r>
          </w:p>
        </w:tc>
        <w:tc>
          <w:tcPr>
            <w:tcW w:w="1088" w:type="dxa"/>
          </w:tcPr>
          <w:p w14:paraId="163F14B8" w14:textId="657F4BA5" w:rsidR="00AD5908" w:rsidRPr="00781F1A" w:rsidRDefault="00AD5908" w:rsidP="00AD5908">
            <w:pPr>
              <w:pStyle w:val="L2"/>
              <w:jc w:val="left"/>
              <w:rPr>
                <w:b w:val="0"/>
                <w:bCs w:val="0"/>
                <w:sz w:val="26"/>
              </w:rPr>
            </w:pPr>
            <w:r w:rsidRPr="00781F1A">
              <w:rPr>
                <w:b w:val="0"/>
                <w:bCs w:val="0"/>
                <w:sz w:val="26"/>
              </w:rPr>
              <w:t>Lịch sử giao dịch (tiền vào)</w:t>
            </w:r>
          </w:p>
        </w:tc>
        <w:tc>
          <w:tcPr>
            <w:tcW w:w="2374" w:type="dxa"/>
          </w:tcPr>
          <w:p w14:paraId="0D0A95A3" w14:textId="1D6EC7C9" w:rsidR="00AD5908" w:rsidRPr="00781F1A" w:rsidRDefault="00AD5908" w:rsidP="00AD5908">
            <w:pPr>
              <w:pStyle w:val="FormChuan"/>
              <w:ind w:firstLine="0"/>
              <w:rPr>
                <w:szCs w:val="26"/>
              </w:rPr>
            </w:pPr>
            <w:r w:rsidRPr="00781F1A">
              <w:rPr>
                <w:szCs w:val="26"/>
              </w:rPr>
              <w:t>https://misappmobile.000webhostapp.com/apiway4/lichsugiaodichvao.php</w:t>
            </w:r>
          </w:p>
        </w:tc>
        <w:tc>
          <w:tcPr>
            <w:tcW w:w="2126" w:type="dxa"/>
          </w:tcPr>
          <w:p w14:paraId="6A1B49EE" w14:textId="68D10E7C" w:rsidR="00AD5908" w:rsidRPr="00781F1A" w:rsidRDefault="009476A3" w:rsidP="009476A3">
            <w:pPr>
              <w:pStyle w:val="FormChuan"/>
              <w:ind w:firstLine="0"/>
              <w:jc w:val="left"/>
              <w:rPr>
                <w:szCs w:val="26"/>
                <w:lang w:val="vi-VN"/>
              </w:rPr>
            </w:pPr>
            <w:r w:rsidRPr="00781F1A">
              <w:rPr>
                <w:szCs w:val="26"/>
              </w:rPr>
              <w:t>ClientNumber (số điện thoại người dùng),</w:t>
            </w:r>
            <w:r w:rsidR="00B919E5" w:rsidRPr="00781F1A">
              <w:rPr>
                <w:szCs w:val="26"/>
                <w:lang w:val="vi-VN"/>
              </w:rPr>
              <w:t xml:space="preserve"> NgayBD (ngày bắt đầu), NgayKT (ngày kết thúc</w:t>
            </w:r>
            <w:r w:rsidR="001F5E5A" w:rsidRPr="00781F1A">
              <w:rPr>
                <w:szCs w:val="26"/>
                <w:lang w:val="vi-VN"/>
              </w:rPr>
              <w:t>)</w:t>
            </w:r>
            <w:r w:rsidR="00B919E5" w:rsidRPr="00781F1A">
              <w:rPr>
                <w:szCs w:val="26"/>
                <w:lang w:val="vi-VN"/>
              </w:rPr>
              <w:t xml:space="preserve"> </w:t>
            </w:r>
          </w:p>
        </w:tc>
        <w:tc>
          <w:tcPr>
            <w:tcW w:w="1662" w:type="dxa"/>
          </w:tcPr>
          <w:p w14:paraId="42C179C2" w14:textId="7CAAFFC3" w:rsidR="00F509FB" w:rsidRPr="00781F1A" w:rsidRDefault="00F509FB" w:rsidP="00F509FB">
            <w:pPr>
              <w:pStyle w:val="FormChuan"/>
              <w:ind w:firstLine="0"/>
              <w:jc w:val="left"/>
              <w:rPr>
                <w:rFonts w:cs="Times New Roman"/>
                <w:szCs w:val="26"/>
                <w:lang w:val="vi-VN"/>
              </w:rPr>
            </w:pPr>
            <w:r w:rsidRPr="00781F1A">
              <w:rPr>
                <w:szCs w:val="26"/>
              </w:rPr>
              <w:t>TenGiaoDic</w:t>
            </w:r>
            <w:r w:rsidRPr="00781F1A">
              <w:rPr>
                <w:szCs w:val="26"/>
                <w:lang w:val="vi-VN"/>
              </w:rPr>
              <w:t>h</w:t>
            </w:r>
            <w:r w:rsidR="007316ED" w:rsidRPr="00781F1A">
              <w:rPr>
                <w:szCs w:val="26"/>
                <w:lang w:val="vi-VN"/>
              </w:rPr>
              <w:t xml:space="preserve"> </w:t>
            </w:r>
            <w:r w:rsidRPr="00781F1A">
              <w:rPr>
                <w:szCs w:val="26"/>
                <w:lang w:val="vi-VN"/>
              </w:rPr>
              <w:t>(tên giao dịch)</w:t>
            </w:r>
            <w:r w:rsidRPr="00781F1A">
              <w:rPr>
                <w:szCs w:val="26"/>
              </w:rPr>
              <w:t>,</w:t>
            </w:r>
            <w:r w:rsidRPr="00781F1A">
              <w:rPr>
                <w:szCs w:val="26"/>
                <w:lang w:val="vi-VN"/>
              </w:rPr>
              <w:t xml:space="preserve"> </w:t>
            </w:r>
            <w:r w:rsidRPr="00781F1A">
              <w:rPr>
                <w:szCs w:val="26"/>
              </w:rPr>
              <w:t>TransAmount</w:t>
            </w:r>
            <w:r w:rsidR="007316ED" w:rsidRPr="00781F1A">
              <w:rPr>
                <w:szCs w:val="26"/>
                <w:lang w:val="vi-VN"/>
              </w:rPr>
              <w:t xml:space="preserve"> </w:t>
            </w:r>
            <w:r w:rsidRPr="00781F1A">
              <w:rPr>
                <w:szCs w:val="26"/>
                <w:lang w:val="vi-VN"/>
              </w:rPr>
              <w:t>(số tiền)</w:t>
            </w:r>
            <w:r w:rsidRPr="00781F1A">
              <w:rPr>
                <w:szCs w:val="26"/>
              </w:rPr>
              <w:t>,</w:t>
            </w:r>
            <w:r w:rsidRPr="00781F1A">
              <w:rPr>
                <w:szCs w:val="26"/>
                <w:lang w:val="vi-VN"/>
              </w:rPr>
              <w:t xml:space="preserve"> </w:t>
            </w:r>
            <w:r w:rsidRPr="00781F1A">
              <w:rPr>
                <w:szCs w:val="26"/>
              </w:rPr>
              <w:t>NgayChuyen</w:t>
            </w:r>
            <w:r w:rsidRPr="00781F1A">
              <w:rPr>
                <w:szCs w:val="26"/>
                <w:lang w:val="vi-VN"/>
              </w:rPr>
              <w:t xml:space="preserve"> (ngày chuyển)</w:t>
            </w:r>
            <w:r w:rsidRPr="00781F1A">
              <w:rPr>
                <w:szCs w:val="26"/>
              </w:rPr>
              <w:t>,</w:t>
            </w:r>
            <w:r w:rsidRPr="00781F1A">
              <w:rPr>
                <w:szCs w:val="26"/>
                <w:lang w:val="vi-VN"/>
              </w:rPr>
              <w:t xml:space="preserve"> TrangThai (</w:t>
            </w:r>
            <w:r w:rsidR="00E56A5F" w:rsidRPr="00781F1A">
              <w:rPr>
                <w:szCs w:val="26"/>
                <w:lang w:val="vi-VN"/>
              </w:rPr>
              <w:t>tiền vào</w:t>
            </w:r>
            <w:r w:rsidRPr="00781F1A">
              <w:rPr>
                <w:szCs w:val="26"/>
                <w:lang w:val="vi-VN"/>
              </w:rPr>
              <w:t>)</w:t>
            </w:r>
          </w:p>
          <w:p w14:paraId="33F026BF" w14:textId="027BDE1E" w:rsidR="00AD5908" w:rsidRPr="00781F1A" w:rsidRDefault="00AD5908" w:rsidP="00F509FB">
            <w:pPr>
              <w:pStyle w:val="FormChuan"/>
              <w:jc w:val="left"/>
              <w:rPr>
                <w:b/>
                <w:bCs/>
                <w:szCs w:val="26"/>
              </w:rPr>
            </w:pPr>
          </w:p>
        </w:tc>
        <w:tc>
          <w:tcPr>
            <w:tcW w:w="1315" w:type="dxa"/>
          </w:tcPr>
          <w:p w14:paraId="1F0B4DD2" w14:textId="712B84A8" w:rsidR="00AD5908" w:rsidRPr="00781F1A" w:rsidRDefault="00AD5908" w:rsidP="00AD5908">
            <w:pPr>
              <w:pStyle w:val="L2"/>
              <w:jc w:val="left"/>
              <w:rPr>
                <w:b w:val="0"/>
                <w:bCs w:val="0"/>
                <w:sz w:val="26"/>
              </w:rPr>
            </w:pPr>
            <w:r w:rsidRPr="00781F1A">
              <w:rPr>
                <w:b w:val="0"/>
                <w:bCs w:val="0"/>
                <w:sz w:val="26"/>
              </w:rPr>
              <w:t>GET</w:t>
            </w:r>
          </w:p>
        </w:tc>
      </w:tr>
      <w:tr w:rsidR="00E56A5F" w14:paraId="59D58781" w14:textId="77777777" w:rsidTr="009209D7">
        <w:tc>
          <w:tcPr>
            <w:tcW w:w="1041" w:type="dxa"/>
          </w:tcPr>
          <w:p w14:paraId="4F2A5BC5" w14:textId="10DF7993" w:rsidR="00E56A5F" w:rsidRPr="00781F1A" w:rsidRDefault="00E56A5F" w:rsidP="00E56A5F">
            <w:pPr>
              <w:pStyle w:val="L2"/>
              <w:jc w:val="left"/>
              <w:rPr>
                <w:b w:val="0"/>
                <w:bCs w:val="0"/>
                <w:sz w:val="26"/>
              </w:rPr>
            </w:pPr>
            <w:r w:rsidRPr="00781F1A">
              <w:rPr>
                <w:b w:val="0"/>
                <w:bCs w:val="0"/>
                <w:sz w:val="26"/>
              </w:rPr>
              <w:t>W4_07</w:t>
            </w:r>
          </w:p>
        </w:tc>
        <w:tc>
          <w:tcPr>
            <w:tcW w:w="1088" w:type="dxa"/>
          </w:tcPr>
          <w:p w14:paraId="270F870F" w14:textId="28873A02" w:rsidR="00E56A5F" w:rsidRPr="00781F1A" w:rsidRDefault="00E56A5F" w:rsidP="00E56A5F">
            <w:pPr>
              <w:pStyle w:val="L2"/>
              <w:jc w:val="left"/>
              <w:rPr>
                <w:b w:val="0"/>
                <w:bCs w:val="0"/>
                <w:sz w:val="26"/>
              </w:rPr>
            </w:pPr>
            <w:r w:rsidRPr="00781F1A">
              <w:rPr>
                <w:b w:val="0"/>
                <w:bCs w:val="0"/>
                <w:sz w:val="26"/>
              </w:rPr>
              <w:t>Lịch sử giao dịch (tiền ra)</w:t>
            </w:r>
          </w:p>
        </w:tc>
        <w:tc>
          <w:tcPr>
            <w:tcW w:w="2374" w:type="dxa"/>
          </w:tcPr>
          <w:p w14:paraId="19BD12E8" w14:textId="35DAC4F7" w:rsidR="00E56A5F" w:rsidRPr="00781F1A" w:rsidRDefault="00E56A5F" w:rsidP="00E56A5F">
            <w:pPr>
              <w:pStyle w:val="FormChuan"/>
              <w:ind w:firstLine="0"/>
              <w:rPr>
                <w:szCs w:val="26"/>
              </w:rPr>
            </w:pPr>
            <w:r w:rsidRPr="00781F1A">
              <w:rPr>
                <w:szCs w:val="26"/>
              </w:rPr>
              <w:t>https://misappmobile.000webhostapp.com/apiway4/lichsugiaodichra.php</w:t>
            </w:r>
          </w:p>
        </w:tc>
        <w:tc>
          <w:tcPr>
            <w:tcW w:w="2126" w:type="dxa"/>
          </w:tcPr>
          <w:p w14:paraId="058B1A90" w14:textId="4AAD0890" w:rsidR="00E56A5F" w:rsidRPr="00781F1A" w:rsidRDefault="00E56A5F" w:rsidP="00E56A5F">
            <w:pPr>
              <w:pStyle w:val="FormChuan"/>
              <w:ind w:firstLine="0"/>
              <w:jc w:val="left"/>
              <w:rPr>
                <w:szCs w:val="26"/>
              </w:rPr>
            </w:pPr>
            <w:r w:rsidRPr="00781F1A">
              <w:rPr>
                <w:szCs w:val="26"/>
              </w:rPr>
              <w:t>ClientNumber (số điện thoại người dùng),</w:t>
            </w:r>
            <w:r w:rsidRPr="00781F1A">
              <w:rPr>
                <w:szCs w:val="26"/>
                <w:lang w:val="vi-VN"/>
              </w:rPr>
              <w:t xml:space="preserve"> NgayBD (ngày bắt đầu), NgayKT (ngày kết thúc)</w:t>
            </w:r>
          </w:p>
        </w:tc>
        <w:tc>
          <w:tcPr>
            <w:tcW w:w="1662" w:type="dxa"/>
          </w:tcPr>
          <w:p w14:paraId="3EDAEB79" w14:textId="76292E6C" w:rsidR="00E56A5F" w:rsidRPr="00781F1A" w:rsidRDefault="00E56A5F" w:rsidP="00E56A5F">
            <w:pPr>
              <w:pStyle w:val="FormChuan"/>
              <w:ind w:firstLine="0"/>
              <w:jc w:val="left"/>
              <w:rPr>
                <w:rFonts w:cs="Times New Roman"/>
                <w:szCs w:val="26"/>
                <w:lang w:val="vi-VN"/>
              </w:rPr>
            </w:pPr>
            <w:r w:rsidRPr="00781F1A">
              <w:rPr>
                <w:szCs w:val="26"/>
              </w:rPr>
              <w:t>TenGiaoDic</w:t>
            </w:r>
            <w:r w:rsidRPr="00781F1A">
              <w:rPr>
                <w:szCs w:val="26"/>
                <w:lang w:val="vi-VN"/>
              </w:rPr>
              <w:t>h (tên giao dịch)</w:t>
            </w:r>
            <w:r w:rsidRPr="00781F1A">
              <w:rPr>
                <w:szCs w:val="26"/>
              </w:rPr>
              <w:t>,</w:t>
            </w:r>
            <w:r w:rsidRPr="00781F1A">
              <w:rPr>
                <w:szCs w:val="26"/>
                <w:lang w:val="vi-VN"/>
              </w:rPr>
              <w:t xml:space="preserve"> </w:t>
            </w:r>
            <w:r w:rsidRPr="00781F1A">
              <w:rPr>
                <w:szCs w:val="26"/>
              </w:rPr>
              <w:t>TransAmount</w:t>
            </w:r>
            <w:r w:rsidRPr="00781F1A">
              <w:rPr>
                <w:szCs w:val="26"/>
                <w:lang w:val="vi-VN"/>
              </w:rPr>
              <w:t xml:space="preserve"> (số tiền)</w:t>
            </w:r>
            <w:r w:rsidRPr="00781F1A">
              <w:rPr>
                <w:szCs w:val="26"/>
              </w:rPr>
              <w:t>,</w:t>
            </w:r>
            <w:r w:rsidRPr="00781F1A">
              <w:rPr>
                <w:szCs w:val="26"/>
                <w:lang w:val="vi-VN"/>
              </w:rPr>
              <w:t xml:space="preserve"> </w:t>
            </w:r>
            <w:r w:rsidRPr="00781F1A">
              <w:rPr>
                <w:szCs w:val="26"/>
              </w:rPr>
              <w:t>NgayChuyen</w:t>
            </w:r>
            <w:r w:rsidRPr="00781F1A">
              <w:rPr>
                <w:szCs w:val="26"/>
                <w:lang w:val="vi-VN"/>
              </w:rPr>
              <w:t xml:space="preserve"> (ngày chuyển)</w:t>
            </w:r>
            <w:r w:rsidRPr="00781F1A">
              <w:rPr>
                <w:szCs w:val="26"/>
              </w:rPr>
              <w:t>,</w:t>
            </w:r>
            <w:r w:rsidRPr="00781F1A">
              <w:rPr>
                <w:szCs w:val="26"/>
                <w:lang w:val="vi-VN"/>
              </w:rPr>
              <w:t xml:space="preserve"> TrangThai (tiền ra)</w:t>
            </w:r>
          </w:p>
          <w:p w14:paraId="4486B657" w14:textId="77777777" w:rsidR="00E56A5F" w:rsidRPr="00781F1A" w:rsidRDefault="00E56A5F" w:rsidP="00E56A5F">
            <w:pPr>
              <w:pStyle w:val="L2"/>
              <w:jc w:val="left"/>
              <w:rPr>
                <w:b w:val="0"/>
                <w:bCs w:val="0"/>
                <w:sz w:val="26"/>
              </w:rPr>
            </w:pPr>
          </w:p>
        </w:tc>
        <w:tc>
          <w:tcPr>
            <w:tcW w:w="1315" w:type="dxa"/>
          </w:tcPr>
          <w:p w14:paraId="7F0E1200" w14:textId="39CBD3FC" w:rsidR="00E56A5F" w:rsidRPr="00781F1A" w:rsidRDefault="00E56A5F" w:rsidP="00E56A5F">
            <w:pPr>
              <w:pStyle w:val="L2"/>
              <w:jc w:val="left"/>
              <w:rPr>
                <w:b w:val="0"/>
                <w:bCs w:val="0"/>
                <w:sz w:val="26"/>
              </w:rPr>
            </w:pPr>
            <w:r w:rsidRPr="00781F1A">
              <w:rPr>
                <w:b w:val="0"/>
                <w:bCs w:val="0"/>
                <w:sz w:val="26"/>
              </w:rPr>
              <w:t>GET</w:t>
            </w:r>
          </w:p>
        </w:tc>
      </w:tr>
    </w:tbl>
    <w:p w14:paraId="4C2183C8" w14:textId="573C9E87" w:rsidR="000963F4" w:rsidRDefault="000E0276" w:rsidP="000E0276">
      <w:pPr>
        <w:pStyle w:val="CapTbl1"/>
      </w:pPr>
      <w:r>
        <w:t>Bảng 2.7: Các API Way4 hỗ trợ phát triển hệ thống</w:t>
      </w:r>
    </w:p>
    <w:p w14:paraId="54809DBD" w14:textId="2C7C51E7" w:rsidR="002B2673" w:rsidRDefault="00A6697B" w:rsidP="002B2673">
      <w:pPr>
        <w:pStyle w:val="L2"/>
      </w:pPr>
      <w:bookmarkStart w:id="35" w:name="_Toc42507329"/>
      <w:bookmarkEnd w:id="34"/>
      <w:r>
        <w:lastRenderedPageBreak/>
        <w:t xml:space="preserve">2.3. </w:t>
      </w:r>
      <w:r w:rsidR="002B2673">
        <w:t>Hệ thống API riêng biệt</w:t>
      </w:r>
      <w:bookmarkEnd w:id="35"/>
    </w:p>
    <w:p w14:paraId="2B38D020" w14:textId="24D94E3E" w:rsidR="002B2673" w:rsidRDefault="002B2673" w:rsidP="002B2673">
      <w:pPr>
        <w:pStyle w:val="FormChuan"/>
      </w:pPr>
      <w:r>
        <w:t>Bên cạnh việc sử dụng API way4 làm nền tảng cho quản lý dòng tiền trong quyên góp từ thiện, ứng dụng Small Giving còn có một hệ thống API riêng biệt với mục đích quản lý người dùng liên quan đến các tính năng như đăng nhập, đăng ký, góp ý, chỉnh sửa thông tin cá nhân, thay đổi mật khẩu, quên mật khẩu,..v.v.. Cụ thể như sau:</w:t>
      </w:r>
    </w:p>
    <w:tbl>
      <w:tblPr>
        <w:tblStyle w:val="TableGrid"/>
        <w:tblW w:w="9606" w:type="dxa"/>
        <w:tblLayout w:type="fixed"/>
        <w:tblLook w:val="04A0" w:firstRow="1" w:lastRow="0" w:firstColumn="1" w:lastColumn="0" w:noHBand="0" w:noVBand="1"/>
      </w:tblPr>
      <w:tblGrid>
        <w:gridCol w:w="1101"/>
        <w:gridCol w:w="1134"/>
        <w:gridCol w:w="2410"/>
        <w:gridCol w:w="2126"/>
        <w:gridCol w:w="1701"/>
        <w:gridCol w:w="1134"/>
      </w:tblGrid>
      <w:tr w:rsidR="00781F1A" w14:paraId="3FAA269B" w14:textId="77777777" w:rsidTr="004B0B29">
        <w:tc>
          <w:tcPr>
            <w:tcW w:w="1101" w:type="dxa"/>
            <w:shd w:val="clear" w:color="auto" w:fill="BFBFBF" w:themeFill="background1" w:themeFillShade="BF"/>
          </w:tcPr>
          <w:p w14:paraId="27153C98" w14:textId="2F4BF480" w:rsidR="00781F1A" w:rsidRPr="00781F1A" w:rsidRDefault="00781F1A" w:rsidP="00781F1A">
            <w:pPr>
              <w:pStyle w:val="FormChuan"/>
              <w:ind w:firstLine="0"/>
              <w:jc w:val="center"/>
              <w:rPr>
                <w:b/>
                <w:bCs/>
              </w:rPr>
            </w:pPr>
            <w:r w:rsidRPr="00781F1A">
              <w:rPr>
                <w:b/>
                <w:bCs/>
                <w:i/>
                <w:iCs/>
              </w:rPr>
              <w:t>Chỉ mục</w:t>
            </w:r>
          </w:p>
        </w:tc>
        <w:tc>
          <w:tcPr>
            <w:tcW w:w="1134" w:type="dxa"/>
            <w:shd w:val="clear" w:color="auto" w:fill="BFBFBF" w:themeFill="background1" w:themeFillShade="BF"/>
          </w:tcPr>
          <w:p w14:paraId="6DD31929" w14:textId="786E5A61" w:rsidR="00781F1A" w:rsidRPr="00781F1A" w:rsidRDefault="00781F1A" w:rsidP="00781F1A">
            <w:pPr>
              <w:pStyle w:val="FormChuan"/>
              <w:ind w:firstLine="0"/>
              <w:jc w:val="center"/>
              <w:rPr>
                <w:b/>
                <w:bCs/>
              </w:rPr>
            </w:pPr>
            <w:r w:rsidRPr="00781F1A">
              <w:rPr>
                <w:b/>
                <w:bCs/>
                <w:i/>
                <w:iCs/>
              </w:rPr>
              <w:t>Tiêu đề</w:t>
            </w:r>
          </w:p>
        </w:tc>
        <w:tc>
          <w:tcPr>
            <w:tcW w:w="2410" w:type="dxa"/>
            <w:shd w:val="clear" w:color="auto" w:fill="BFBFBF" w:themeFill="background1" w:themeFillShade="BF"/>
          </w:tcPr>
          <w:p w14:paraId="56793035" w14:textId="350D0C82" w:rsidR="00781F1A" w:rsidRPr="00781F1A" w:rsidRDefault="00781F1A" w:rsidP="00781F1A">
            <w:pPr>
              <w:pStyle w:val="FormChuan"/>
              <w:ind w:firstLine="0"/>
              <w:jc w:val="center"/>
              <w:rPr>
                <w:b/>
                <w:bCs/>
              </w:rPr>
            </w:pPr>
            <w:r w:rsidRPr="00781F1A">
              <w:rPr>
                <w:b/>
                <w:bCs/>
                <w:i/>
                <w:iCs/>
              </w:rPr>
              <w:t>Link API</w:t>
            </w:r>
          </w:p>
        </w:tc>
        <w:tc>
          <w:tcPr>
            <w:tcW w:w="2126" w:type="dxa"/>
            <w:shd w:val="clear" w:color="auto" w:fill="BFBFBF" w:themeFill="background1" w:themeFillShade="BF"/>
          </w:tcPr>
          <w:p w14:paraId="023B33E7" w14:textId="7FA089AE" w:rsidR="00781F1A" w:rsidRPr="00781F1A" w:rsidRDefault="00781F1A" w:rsidP="00781F1A">
            <w:pPr>
              <w:pStyle w:val="FormChuan"/>
              <w:ind w:firstLine="0"/>
              <w:jc w:val="center"/>
              <w:rPr>
                <w:b/>
                <w:bCs/>
              </w:rPr>
            </w:pPr>
            <w:r w:rsidRPr="00781F1A">
              <w:rPr>
                <w:b/>
                <w:bCs/>
                <w:i/>
                <w:iCs/>
              </w:rPr>
              <w:t>Đầu vào</w:t>
            </w:r>
          </w:p>
        </w:tc>
        <w:tc>
          <w:tcPr>
            <w:tcW w:w="1701" w:type="dxa"/>
            <w:shd w:val="clear" w:color="auto" w:fill="BFBFBF" w:themeFill="background1" w:themeFillShade="BF"/>
          </w:tcPr>
          <w:p w14:paraId="3442E5CF" w14:textId="3670CAE8" w:rsidR="00781F1A" w:rsidRPr="00781F1A" w:rsidRDefault="00781F1A" w:rsidP="00781F1A">
            <w:pPr>
              <w:pStyle w:val="FormChuan"/>
              <w:ind w:firstLine="0"/>
              <w:jc w:val="center"/>
              <w:rPr>
                <w:b/>
                <w:bCs/>
              </w:rPr>
            </w:pPr>
            <w:r w:rsidRPr="00781F1A">
              <w:rPr>
                <w:b/>
                <w:bCs/>
                <w:i/>
                <w:iCs/>
              </w:rPr>
              <w:t>Đầu ra</w:t>
            </w:r>
          </w:p>
        </w:tc>
        <w:tc>
          <w:tcPr>
            <w:tcW w:w="1134" w:type="dxa"/>
            <w:shd w:val="clear" w:color="auto" w:fill="BFBFBF" w:themeFill="background1" w:themeFillShade="BF"/>
          </w:tcPr>
          <w:p w14:paraId="0576F538" w14:textId="477C8BAF" w:rsidR="00781F1A" w:rsidRPr="00781F1A" w:rsidRDefault="00781F1A" w:rsidP="00781F1A">
            <w:pPr>
              <w:pStyle w:val="FormChuan"/>
              <w:ind w:firstLine="0"/>
              <w:jc w:val="center"/>
              <w:rPr>
                <w:b/>
                <w:bCs/>
              </w:rPr>
            </w:pPr>
            <w:r w:rsidRPr="00781F1A">
              <w:rPr>
                <w:b/>
                <w:bCs/>
                <w:i/>
                <w:iCs/>
              </w:rPr>
              <w:t>Phương thức</w:t>
            </w:r>
          </w:p>
        </w:tc>
      </w:tr>
      <w:tr w:rsidR="00781F1A" w14:paraId="4EEA8160" w14:textId="77777777" w:rsidTr="004B0B29">
        <w:tc>
          <w:tcPr>
            <w:tcW w:w="1101" w:type="dxa"/>
          </w:tcPr>
          <w:p w14:paraId="5F43C820" w14:textId="216FBE8B" w:rsidR="00781F1A" w:rsidRPr="004B0B29" w:rsidRDefault="004B0B29" w:rsidP="002B2673">
            <w:pPr>
              <w:pStyle w:val="FormChuan"/>
              <w:ind w:firstLine="0"/>
              <w:rPr>
                <w:lang w:val="vi-VN"/>
              </w:rPr>
            </w:pPr>
            <w:r>
              <w:rPr>
                <w:lang w:val="vi-VN"/>
              </w:rPr>
              <w:t>SM_01</w:t>
            </w:r>
          </w:p>
        </w:tc>
        <w:tc>
          <w:tcPr>
            <w:tcW w:w="1134" w:type="dxa"/>
          </w:tcPr>
          <w:p w14:paraId="7D97EA29" w14:textId="74C25BAC" w:rsidR="00781F1A" w:rsidRDefault="00781F1A" w:rsidP="002B2673">
            <w:pPr>
              <w:pStyle w:val="FormChuan"/>
              <w:ind w:firstLine="0"/>
            </w:pPr>
            <w:r>
              <w:t>Đăng nhập</w:t>
            </w:r>
          </w:p>
        </w:tc>
        <w:tc>
          <w:tcPr>
            <w:tcW w:w="2410" w:type="dxa"/>
          </w:tcPr>
          <w:p w14:paraId="47FF2FA3" w14:textId="3567B9DC" w:rsidR="00781F1A" w:rsidRPr="00350245" w:rsidRDefault="00781F1A" w:rsidP="00350245">
            <w:pPr>
              <w:pStyle w:val="FormChuan"/>
              <w:ind w:firstLine="0"/>
              <w:jc w:val="left"/>
            </w:pPr>
            <w:r w:rsidRPr="00350245">
              <w:t>http://smallgiving.cf/mobileapp/Dangnhap/dangnhap.php</w:t>
            </w:r>
          </w:p>
        </w:tc>
        <w:tc>
          <w:tcPr>
            <w:tcW w:w="2126" w:type="dxa"/>
          </w:tcPr>
          <w:p w14:paraId="23D36D16" w14:textId="56B37131" w:rsidR="00781F1A" w:rsidRPr="00350245" w:rsidRDefault="00781F1A" w:rsidP="00350245">
            <w:pPr>
              <w:pStyle w:val="FormChuan"/>
              <w:ind w:firstLine="0"/>
              <w:jc w:val="left"/>
            </w:pPr>
            <w:r>
              <w:t>Email + mật khẩu hoặc SĐT</w:t>
            </w:r>
            <w:r w:rsidR="00B354FF">
              <w:rPr>
                <w:lang w:val="vi-VN"/>
              </w:rPr>
              <w:t xml:space="preserve"> (số điện thoại)</w:t>
            </w:r>
            <w:r>
              <w:t xml:space="preserve"> + mật khẩu</w:t>
            </w:r>
            <w:r>
              <w:tab/>
            </w:r>
            <w:r>
              <w:tab/>
            </w:r>
          </w:p>
        </w:tc>
        <w:tc>
          <w:tcPr>
            <w:tcW w:w="1701" w:type="dxa"/>
          </w:tcPr>
          <w:p w14:paraId="010CBBEA" w14:textId="0492B7F6" w:rsidR="00781F1A" w:rsidRPr="00381628" w:rsidRDefault="00781F1A" w:rsidP="002B2673">
            <w:pPr>
              <w:pStyle w:val="FormChuan"/>
              <w:ind w:firstLine="0"/>
            </w:pPr>
            <w:r w:rsidRPr="00381628">
              <w:t>token</w:t>
            </w:r>
          </w:p>
        </w:tc>
        <w:tc>
          <w:tcPr>
            <w:tcW w:w="1134" w:type="dxa"/>
          </w:tcPr>
          <w:p w14:paraId="6091A818" w14:textId="30A65B89" w:rsidR="00781F1A" w:rsidRPr="00381628" w:rsidRDefault="00381628" w:rsidP="002B2673">
            <w:pPr>
              <w:pStyle w:val="FormChuan"/>
              <w:ind w:firstLine="0"/>
              <w:rPr>
                <w:lang w:val="vi-VN"/>
              </w:rPr>
            </w:pPr>
            <w:r>
              <w:rPr>
                <w:lang w:val="vi-VN"/>
              </w:rPr>
              <w:t>POST</w:t>
            </w:r>
          </w:p>
        </w:tc>
      </w:tr>
      <w:tr w:rsidR="00781F1A" w14:paraId="0A167AF4" w14:textId="77777777" w:rsidTr="004B0B29">
        <w:tc>
          <w:tcPr>
            <w:tcW w:w="1101" w:type="dxa"/>
          </w:tcPr>
          <w:p w14:paraId="103BEAE1" w14:textId="77777777" w:rsidR="00781F1A" w:rsidRDefault="004B0B29" w:rsidP="002B2673">
            <w:pPr>
              <w:pStyle w:val="FormChuan"/>
              <w:ind w:firstLine="0"/>
              <w:rPr>
                <w:lang w:val="vi-VN"/>
              </w:rPr>
            </w:pPr>
            <w:r>
              <w:rPr>
                <w:lang w:val="vi-VN"/>
              </w:rPr>
              <w:t>SM_02</w:t>
            </w:r>
          </w:p>
          <w:p w14:paraId="3F24058C" w14:textId="77777777" w:rsidR="004B0B29" w:rsidRDefault="004B0B29" w:rsidP="002B2673">
            <w:pPr>
              <w:pStyle w:val="FormChuan"/>
              <w:ind w:firstLine="0"/>
              <w:rPr>
                <w:lang w:val="vi-VN"/>
              </w:rPr>
            </w:pPr>
          </w:p>
          <w:p w14:paraId="1D672598" w14:textId="3217339E" w:rsidR="004B0B29" w:rsidRPr="004B0B29" w:rsidRDefault="004B0B29" w:rsidP="002B2673">
            <w:pPr>
              <w:pStyle w:val="FormChuan"/>
              <w:ind w:firstLine="0"/>
              <w:rPr>
                <w:lang w:val="vi-VN"/>
              </w:rPr>
            </w:pPr>
          </w:p>
        </w:tc>
        <w:tc>
          <w:tcPr>
            <w:tcW w:w="1134" w:type="dxa"/>
          </w:tcPr>
          <w:p w14:paraId="15723152" w14:textId="46614A2B" w:rsidR="00781F1A" w:rsidRDefault="00781F1A" w:rsidP="002B2673">
            <w:pPr>
              <w:pStyle w:val="FormChuan"/>
              <w:ind w:firstLine="0"/>
            </w:pPr>
            <w:r>
              <w:t>Đăng ký</w:t>
            </w:r>
          </w:p>
        </w:tc>
        <w:tc>
          <w:tcPr>
            <w:tcW w:w="2410" w:type="dxa"/>
          </w:tcPr>
          <w:p w14:paraId="58DACA6A" w14:textId="7B61D055" w:rsidR="00781F1A" w:rsidRPr="00350245" w:rsidRDefault="00781F1A" w:rsidP="00350245">
            <w:pPr>
              <w:pStyle w:val="FormChuan"/>
              <w:ind w:firstLine="0"/>
            </w:pPr>
            <w:r w:rsidRPr="00350245">
              <w:t>http://smallgiving.cf/mobileapp/Dangky/nhapsodienthoai.php</w:t>
            </w:r>
          </w:p>
        </w:tc>
        <w:tc>
          <w:tcPr>
            <w:tcW w:w="2126" w:type="dxa"/>
          </w:tcPr>
          <w:p w14:paraId="5C94241D" w14:textId="75AA5597" w:rsidR="00781F1A" w:rsidRPr="00050058" w:rsidRDefault="00781F1A" w:rsidP="00AD3099">
            <w:pPr>
              <w:pStyle w:val="FormChuan"/>
              <w:ind w:firstLine="0"/>
              <w:jc w:val="left"/>
              <w:rPr>
                <w:lang w:val="vi-VN"/>
              </w:rPr>
            </w:pPr>
            <w:r>
              <w:t>TenNguoiDung</w:t>
            </w:r>
            <w:r w:rsidR="00050058">
              <w:rPr>
                <w:lang w:val="vi-VN"/>
              </w:rPr>
              <w:t xml:space="preserve"> (tên người dùng)</w:t>
            </w:r>
            <w:r>
              <w:t>, SDT</w:t>
            </w:r>
            <w:r w:rsidR="00050058">
              <w:rPr>
                <w:lang w:val="vi-VN"/>
              </w:rPr>
              <w:t xml:space="preserve"> (số điện thoại)</w:t>
            </w:r>
            <w:r>
              <w:t>, Email, MatKhau</w:t>
            </w:r>
            <w:r w:rsidR="00050058">
              <w:rPr>
                <w:lang w:val="vi-VN"/>
              </w:rPr>
              <w:t xml:space="preserve"> (mật khẩu)</w:t>
            </w:r>
          </w:p>
        </w:tc>
        <w:tc>
          <w:tcPr>
            <w:tcW w:w="1701" w:type="dxa"/>
          </w:tcPr>
          <w:p w14:paraId="3A3A640C" w14:textId="1D49DE8C" w:rsidR="00781F1A" w:rsidRPr="00381628" w:rsidRDefault="00781F1A" w:rsidP="00B3143E">
            <w:pPr>
              <w:pStyle w:val="FormChuan"/>
              <w:ind w:firstLine="0"/>
              <w:jc w:val="left"/>
              <w:rPr>
                <w:lang w:val="vi-VN"/>
              </w:rPr>
            </w:pPr>
            <w:r w:rsidRPr="00381628">
              <w:t>Dang ki thanh cong</w:t>
            </w:r>
            <w:r w:rsidR="00381628">
              <w:rPr>
                <w:lang w:val="vi-VN"/>
              </w:rPr>
              <w:t xml:space="preserve">, </w:t>
            </w:r>
            <w:r w:rsidRPr="00381628">
              <w:t>fail</w:t>
            </w:r>
            <w:r w:rsidR="00381628">
              <w:rPr>
                <w:lang w:val="vi-VN"/>
              </w:rPr>
              <w:t xml:space="preserve"> (thất bại)</w:t>
            </w:r>
          </w:p>
        </w:tc>
        <w:tc>
          <w:tcPr>
            <w:tcW w:w="1134" w:type="dxa"/>
          </w:tcPr>
          <w:p w14:paraId="6D1CEF55" w14:textId="5E06B880" w:rsidR="00781F1A" w:rsidRDefault="00381628" w:rsidP="002B2673">
            <w:pPr>
              <w:pStyle w:val="FormChuan"/>
              <w:ind w:firstLine="0"/>
            </w:pPr>
            <w:r>
              <w:rPr>
                <w:lang w:val="vi-VN"/>
              </w:rPr>
              <w:t>POST</w:t>
            </w:r>
          </w:p>
        </w:tc>
      </w:tr>
      <w:tr w:rsidR="00781F1A" w14:paraId="478BC1A5" w14:textId="77777777" w:rsidTr="004B0B29">
        <w:tc>
          <w:tcPr>
            <w:tcW w:w="1101" w:type="dxa"/>
          </w:tcPr>
          <w:p w14:paraId="168FEE01" w14:textId="28519E55" w:rsidR="00781F1A" w:rsidRPr="004B0B29" w:rsidRDefault="004B0B29" w:rsidP="002B2673">
            <w:pPr>
              <w:pStyle w:val="FormChuan"/>
              <w:ind w:firstLine="0"/>
              <w:rPr>
                <w:lang w:val="vi-VN"/>
              </w:rPr>
            </w:pPr>
            <w:r>
              <w:rPr>
                <w:lang w:val="vi-VN"/>
              </w:rPr>
              <w:t>SM_03</w:t>
            </w:r>
          </w:p>
        </w:tc>
        <w:tc>
          <w:tcPr>
            <w:tcW w:w="1134" w:type="dxa"/>
          </w:tcPr>
          <w:p w14:paraId="1B77ABD9" w14:textId="191A071F" w:rsidR="00781F1A" w:rsidRDefault="00781F1A" w:rsidP="002B2673">
            <w:pPr>
              <w:pStyle w:val="FormChuan"/>
              <w:ind w:firstLine="0"/>
            </w:pPr>
            <w:r>
              <w:t>Quên mật khẩu</w:t>
            </w:r>
          </w:p>
        </w:tc>
        <w:tc>
          <w:tcPr>
            <w:tcW w:w="2410" w:type="dxa"/>
          </w:tcPr>
          <w:p w14:paraId="59086911" w14:textId="7173AA2B" w:rsidR="00781F1A" w:rsidRPr="00AD3099" w:rsidRDefault="00781F1A" w:rsidP="00AD3099">
            <w:pPr>
              <w:pStyle w:val="FormChuan"/>
              <w:ind w:firstLine="0"/>
            </w:pPr>
            <w:r>
              <w:rPr>
                <w:shd w:val="clear" w:color="auto" w:fill="FFFFFF"/>
              </w:rPr>
              <w:t>http://smallgiving.cf/mobileapp/Doimatkhau/kiemtrapass.php</w:t>
            </w:r>
          </w:p>
        </w:tc>
        <w:tc>
          <w:tcPr>
            <w:tcW w:w="2126" w:type="dxa"/>
          </w:tcPr>
          <w:p w14:paraId="32B384B9" w14:textId="5A6CFA84" w:rsidR="00781F1A" w:rsidRPr="00050058" w:rsidRDefault="00781F1A" w:rsidP="004110B8">
            <w:pPr>
              <w:pStyle w:val="FormChuan"/>
              <w:ind w:firstLine="0"/>
              <w:jc w:val="left"/>
              <w:rPr>
                <w:lang w:val="vi-VN"/>
              </w:rPr>
            </w:pPr>
            <w:r>
              <w:t>Email, SDT</w:t>
            </w:r>
            <w:r w:rsidR="00050058">
              <w:rPr>
                <w:lang w:val="vi-VN"/>
              </w:rPr>
              <w:t xml:space="preserve"> (số điện thoại)</w:t>
            </w:r>
          </w:p>
        </w:tc>
        <w:tc>
          <w:tcPr>
            <w:tcW w:w="1701" w:type="dxa"/>
          </w:tcPr>
          <w:p w14:paraId="2BF774FD" w14:textId="6A9C33DE" w:rsidR="00781F1A" w:rsidRPr="00050058" w:rsidRDefault="00781F1A" w:rsidP="00050058">
            <w:pPr>
              <w:pStyle w:val="FormChuan"/>
              <w:ind w:firstLine="0"/>
              <w:jc w:val="left"/>
              <w:rPr>
                <w:lang w:val="vi-VN"/>
              </w:rPr>
            </w:pPr>
            <w:r w:rsidRPr="00381628">
              <w:t>MatKhau</w:t>
            </w:r>
            <w:r w:rsidR="00050058">
              <w:rPr>
                <w:lang w:val="vi-VN"/>
              </w:rPr>
              <w:t xml:space="preserve"> (mật khẩu hiện tại)</w:t>
            </w:r>
          </w:p>
        </w:tc>
        <w:tc>
          <w:tcPr>
            <w:tcW w:w="1134" w:type="dxa"/>
          </w:tcPr>
          <w:p w14:paraId="4F4FE833" w14:textId="491C4EFE" w:rsidR="00781F1A" w:rsidRDefault="00381628" w:rsidP="002B2673">
            <w:pPr>
              <w:pStyle w:val="FormChuan"/>
              <w:ind w:firstLine="0"/>
            </w:pPr>
            <w:r>
              <w:rPr>
                <w:lang w:val="vi-VN"/>
              </w:rPr>
              <w:t>POST</w:t>
            </w:r>
          </w:p>
        </w:tc>
      </w:tr>
      <w:tr w:rsidR="00781F1A" w14:paraId="66607DC4" w14:textId="77777777" w:rsidTr="004B0B29">
        <w:trPr>
          <w:trHeight w:val="1943"/>
        </w:trPr>
        <w:tc>
          <w:tcPr>
            <w:tcW w:w="1101" w:type="dxa"/>
          </w:tcPr>
          <w:p w14:paraId="66A2904A" w14:textId="47E4B425" w:rsidR="00781F1A" w:rsidRPr="004B0B29" w:rsidRDefault="004B0B29" w:rsidP="002B2673">
            <w:pPr>
              <w:pStyle w:val="FormChuan"/>
              <w:ind w:firstLine="0"/>
              <w:rPr>
                <w:lang w:val="vi-VN"/>
              </w:rPr>
            </w:pPr>
            <w:r>
              <w:rPr>
                <w:lang w:val="vi-VN"/>
              </w:rPr>
              <w:t>SM_04</w:t>
            </w:r>
          </w:p>
        </w:tc>
        <w:tc>
          <w:tcPr>
            <w:tcW w:w="1134" w:type="dxa"/>
          </w:tcPr>
          <w:p w14:paraId="5790BDF7" w14:textId="2AAA699E" w:rsidR="00781F1A" w:rsidRDefault="00781F1A" w:rsidP="002B2673">
            <w:pPr>
              <w:pStyle w:val="FormChuan"/>
              <w:ind w:firstLine="0"/>
            </w:pPr>
            <w:r>
              <w:t>Bảng xếp hạng</w:t>
            </w:r>
          </w:p>
        </w:tc>
        <w:tc>
          <w:tcPr>
            <w:tcW w:w="2410" w:type="dxa"/>
          </w:tcPr>
          <w:p w14:paraId="66D4A391" w14:textId="125EF0D8" w:rsidR="00781F1A" w:rsidRPr="00AD3099" w:rsidRDefault="00781F1A" w:rsidP="00AD3099">
            <w:pPr>
              <w:pStyle w:val="FormChuan"/>
              <w:ind w:firstLine="0"/>
            </w:pPr>
            <w:r>
              <w:rPr>
                <w:shd w:val="clear" w:color="auto" w:fill="FFFFFF"/>
              </w:rPr>
              <w:t>http://smallgiving.cf/mobileapp/Bangxephang/bangxephang.php</w:t>
            </w:r>
          </w:p>
        </w:tc>
        <w:tc>
          <w:tcPr>
            <w:tcW w:w="2126" w:type="dxa"/>
          </w:tcPr>
          <w:p w14:paraId="0693CEAA" w14:textId="4D987A3B" w:rsidR="00781F1A" w:rsidRDefault="00781F1A" w:rsidP="002B2673">
            <w:pPr>
              <w:pStyle w:val="FormChuan"/>
              <w:ind w:firstLine="0"/>
            </w:pPr>
            <w:r>
              <w:t>Không</w:t>
            </w:r>
          </w:p>
        </w:tc>
        <w:tc>
          <w:tcPr>
            <w:tcW w:w="1701" w:type="dxa"/>
          </w:tcPr>
          <w:p w14:paraId="6F6C1331" w14:textId="694EFD1D" w:rsidR="00781F1A" w:rsidRPr="00050058" w:rsidRDefault="00781F1A" w:rsidP="0053528B">
            <w:pPr>
              <w:pStyle w:val="FormChuan"/>
              <w:ind w:firstLine="0"/>
              <w:jc w:val="left"/>
              <w:rPr>
                <w:lang w:val="vi-VN"/>
              </w:rPr>
            </w:pPr>
            <w:r w:rsidRPr="00381628">
              <w:t>TenNguoiDung</w:t>
            </w:r>
            <w:r w:rsidR="00050058">
              <w:rPr>
                <w:lang w:val="vi-VN"/>
              </w:rPr>
              <w:t xml:space="preserve"> (tên người dùng)</w:t>
            </w:r>
            <w:r w:rsidRPr="00381628">
              <w:t>, SoTien</w:t>
            </w:r>
            <w:r w:rsidR="00050058">
              <w:rPr>
                <w:lang w:val="vi-VN"/>
              </w:rPr>
              <w:t xml:space="preserve"> (số tiền)</w:t>
            </w:r>
          </w:p>
        </w:tc>
        <w:tc>
          <w:tcPr>
            <w:tcW w:w="1134" w:type="dxa"/>
          </w:tcPr>
          <w:p w14:paraId="20292AED" w14:textId="6C9F8257" w:rsidR="00781F1A" w:rsidRPr="00381628" w:rsidRDefault="00381628" w:rsidP="002B2673">
            <w:pPr>
              <w:pStyle w:val="FormChuan"/>
              <w:ind w:firstLine="0"/>
              <w:rPr>
                <w:lang w:val="vi-VN"/>
              </w:rPr>
            </w:pPr>
            <w:r>
              <w:rPr>
                <w:lang w:val="vi-VN"/>
              </w:rPr>
              <w:t>GET</w:t>
            </w:r>
          </w:p>
        </w:tc>
      </w:tr>
      <w:tr w:rsidR="00781F1A" w14:paraId="47EF6040" w14:textId="77777777" w:rsidTr="004B0B29">
        <w:tc>
          <w:tcPr>
            <w:tcW w:w="1101" w:type="dxa"/>
          </w:tcPr>
          <w:p w14:paraId="0AA1888E" w14:textId="03FADDFA" w:rsidR="00781F1A" w:rsidRPr="004B0B29" w:rsidRDefault="004B0B29" w:rsidP="002B2673">
            <w:pPr>
              <w:pStyle w:val="FormChuan"/>
              <w:ind w:firstLine="0"/>
              <w:rPr>
                <w:lang w:val="vi-VN"/>
              </w:rPr>
            </w:pPr>
            <w:r>
              <w:rPr>
                <w:lang w:val="vi-VN"/>
              </w:rPr>
              <w:t>SM_05</w:t>
            </w:r>
          </w:p>
        </w:tc>
        <w:tc>
          <w:tcPr>
            <w:tcW w:w="1134" w:type="dxa"/>
          </w:tcPr>
          <w:p w14:paraId="1EC5C6D6" w14:textId="05864213" w:rsidR="00781F1A" w:rsidRDefault="00781F1A" w:rsidP="002B2673">
            <w:pPr>
              <w:pStyle w:val="FormChuan"/>
              <w:ind w:firstLine="0"/>
            </w:pPr>
            <w:r>
              <w:t>Góp ý</w:t>
            </w:r>
          </w:p>
        </w:tc>
        <w:tc>
          <w:tcPr>
            <w:tcW w:w="2410" w:type="dxa"/>
          </w:tcPr>
          <w:p w14:paraId="2469B22C" w14:textId="72B40286" w:rsidR="00781F1A" w:rsidRPr="00AD3099" w:rsidRDefault="00781F1A" w:rsidP="00AD3099">
            <w:pPr>
              <w:pStyle w:val="FormChuan"/>
              <w:ind w:firstLine="0"/>
              <w:rPr>
                <w:color w:val="D4D4D4"/>
              </w:rPr>
            </w:pPr>
            <w:r w:rsidRPr="00AD3099">
              <w:t>http://smallgiving.cf/mobileapp/Gopy/gopyinsert.php</w:t>
            </w:r>
          </w:p>
        </w:tc>
        <w:tc>
          <w:tcPr>
            <w:tcW w:w="2126" w:type="dxa"/>
          </w:tcPr>
          <w:p w14:paraId="05E4FED4" w14:textId="68F7DF7E" w:rsidR="00781F1A" w:rsidRPr="00984BFC" w:rsidRDefault="00781F1A" w:rsidP="00984BFC">
            <w:pPr>
              <w:pStyle w:val="FormChuan"/>
              <w:ind w:firstLine="0"/>
              <w:jc w:val="left"/>
              <w:rPr>
                <w:lang w:val="vi-VN"/>
              </w:rPr>
            </w:pPr>
            <w:r>
              <w:t>idNguoiDung</w:t>
            </w:r>
            <w:r w:rsidR="00984BFC">
              <w:rPr>
                <w:lang w:val="vi-VN"/>
              </w:rPr>
              <w:t xml:space="preserve"> (id người dùng)</w:t>
            </w:r>
            <w:r>
              <w:t xml:space="preserve">, </w:t>
            </w:r>
            <w:r>
              <w:lastRenderedPageBreak/>
              <w:t>NoiDung</w:t>
            </w:r>
            <w:r w:rsidR="00984BFC">
              <w:rPr>
                <w:lang w:val="vi-VN"/>
              </w:rPr>
              <w:t xml:space="preserve"> (nội dung)</w:t>
            </w:r>
          </w:p>
        </w:tc>
        <w:tc>
          <w:tcPr>
            <w:tcW w:w="1701" w:type="dxa"/>
          </w:tcPr>
          <w:p w14:paraId="3D10D160" w14:textId="6489D593" w:rsidR="00781F1A" w:rsidRPr="00381628" w:rsidRDefault="00381628" w:rsidP="002B2673">
            <w:pPr>
              <w:pStyle w:val="FormChuan"/>
              <w:ind w:firstLine="0"/>
            </w:pPr>
            <w:r w:rsidRPr="00381628">
              <w:rPr>
                <w:szCs w:val="26"/>
              </w:rPr>
              <w:lastRenderedPageBreak/>
              <w:t>success (thành công), fail (thất bại</w:t>
            </w:r>
          </w:p>
        </w:tc>
        <w:tc>
          <w:tcPr>
            <w:tcW w:w="1134" w:type="dxa"/>
          </w:tcPr>
          <w:p w14:paraId="493D18DB" w14:textId="5A34191F" w:rsidR="00781F1A" w:rsidRDefault="00381628" w:rsidP="002B2673">
            <w:pPr>
              <w:pStyle w:val="FormChuan"/>
              <w:ind w:firstLine="0"/>
            </w:pPr>
            <w:r>
              <w:rPr>
                <w:lang w:val="vi-VN"/>
              </w:rPr>
              <w:t>POST</w:t>
            </w:r>
          </w:p>
        </w:tc>
      </w:tr>
      <w:tr w:rsidR="00781F1A" w14:paraId="6D8FF696" w14:textId="77777777" w:rsidTr="004B0B29">
        <w:tc>
          <w:tcPr>
            <w:tcW w:w="1101" w:type="dxa"/>
          </w:tcPr>
          <w:p w14:paraId="1435AADE" w14:textId="37A678FC" w:rsidR="00781F1A" w:rsidRPr="004B0B29" w:rsidRDefault="004B0B29" w:rsidP="00B3143E">
            <w:pPr>
              <w:pStyle w:val="FormChuan"/>
              <w:ind w:firstLine="0"/>
              <w:rPr>
                <w:lang w:val="vi-VN"/>
              </w:rPr>
            </w:pPr>
            <w:r>
              <w:rPr>
                <w:lang w:val="vi-VN"/>
              </w:rPr>
              <w:t>SM_06</w:t>
            </w:r>
          </w:p>
        </w:tc>
        <w:tc>
          <w:tcPr>
            <w:tcW w:w="1134" w:type="dxa"/>
          </w:tcPr>
          <w:p w14:paraId="454C5729" w14:textId="72006528" w:rsidR="00781F1A" w:rsidRDefault="00781F1A" w:rsidP="00B3143E">
            <w:pPr>
              <w:pStyle w:val="FormChuan"/>
              <w:ind w:firstLine="0"/>
            </w:pPr>
            <w:r>
              <w:t>Quyên góp</w:t>
            </w:r>
          </w:p>
        </w:tc>
        <w:tc>
          <w:tcPr>
            <w:tcW w:w="2410" w:type="dxa"/>
          </w:tcPr>
          <w:p w14:paraId="1CB8868E" w14:textId="5A070F37" w:rsidR="00781F1A" w:rsidRPr="00AD3099" w:rsidRDefault="00781F1A" w:rsidP="00B3143E">
            <w:pPr>
              <w:pStyle w:val="FormChuan"/>
              <w:ind w:firstLine="0"/>
              <w:rPr>
                <w:color w:val="D4D4D4"/>
              </w:rPr>
            </w:pPr>
            <w:r w:rsidRPr="00AD3099">
              <w:t>http://smallgiving.cf/mobileapp/Quyengop/thuchienquyengop.php</w:t>
            </w:r>
          </w:p>
        </w:tc>
        <w:tc>
          <w:tcPr>
            <w:tcW w:w="2126" w:type="dxa"/>
          </w:tcPr>
          <w:p w14:paraId="6E0EB413" w14:textId="0C5C2D15" w:rsidR="00781F1A" w:rsidRPr="00984BFC" w:rsidRDefault="00781F1A" w:rsidP="00984BFC">
            <w:pPr>
              <w:pStyle w:val="FormChuan"/>
              <w:ind w:firstLine="0"/>
              <w:jc w:val="left"/>
              <w:rPr>
                <w:lang w:val="vi-VN"/>
              </w:rPr>
            </w:pPr>
            <w:r>
              <w:t>idNguoiDung</w:t>
            </w:r>
            <w:r w:rsidR="00984BFC">
              <w:rPr>
                <w:lang w:val="vi-VN"/>
              </w:rPr>
              <w:t xml:space="preserve"> (id người dùng)</w:t>
            </w:r>
            <w:r>
              <w:t>, idHoatDong</w:t>
            </w:r>
            <w:r w:rsidR="00984BFC">
              <w:rPr>
                <w:lang w:val="vi-VN"/>
              </w:rPr>
              <w:t xml:space="preserve"> (id hoạt động)</w:t>
            </w:r>
            <w:r>
              <w:t>, SoTien</w:t>
            </w:r>
            <w:r w:rsidR="00984BFC">
              <w:rPr>
                <w:lang w:val="vi-VN"/>
              </w:rPr>
              <w:t xml:space="preserve"> (số tiền)</w:t>
            </w:r>
          </w:p>
        </w:tc>
        <w:tc>
          <w:tcPr>
            <w:tcW w:w="1701" w:type="dxa"/>
          </w:tcPr>
          <w:p w14:paraId="451F2979" w14:textId="4289EBB8" w:rsidR="00781F1A" w:rsidRPr="00381628" w:rsidRDefault="00381628" w:rsidP="00B3143E">
            <w:pPr>
              <w:pStyle w:val="FormChuan"/>
              <w:ind w:firstLine="0"/>
            </w:pPr>
            <w:r w:rsidRPr="00381628">
              <w:rPr>
                <w:szCs w:val="26"/>
              </w:rPr>
              <w:t>success (thành công), fail (thất bại</w:t>
            </w:r>
          </w:p>
        </w:tc>
        <w:tc>
          <w:tcPr>
            <w:tcW w:w="1134" w:type="dxa"/>
          </w:tcPr>
          <w:p w14:paraId="5786E870" w14:textId="7B8E0500" w:rsidR="00781F1A" w:rsidRDefault="00381628" w:rsidP="00B3143E">
            <w:pPr>
              <w:pStyle w:val="FormChuan"/>
              <w:ind w:firstLine="0"/>
            </w:pPr>
            <w:r>
              <w:rPr>
                <w:lang w:val="vi-VN"/>
              </w:rPr>
              <w:t>POST</w:t>
            </w:r>
          </w:p>
        </w:tc>
      </w:tr>
      <w:tr w:rsidR="00781F1A" w14:paraId="635FFBDB" w14:textId="77777777" w:rsidTr="004B0B29">
        <w:tc>
          <w:tcPr>
            <w:tcW w:w="1101" w:type="dxa"/>
          </w:tcPr>
          <w:p w14:paraId="20223055" w14:textId="3B86D572" w:rsidR="00781F1A" w:rsidRPr="004B0B29" w:rsidRDefault="004B0B29" w:rsidP="00B3143E">
            <w:pPr>
              <w:pStyle w:val="FormChuan"/>
              <w:ind w:firstLine="0"/>
              <w:rPr>
                <w:lang w:val="vi-VN"/>
              </w:rPr>
            </w:pPr>
            <w:r>
              <w:rPr>
                <w:lang w:val="vi-VN"/>
              </w:rPr>
              <w:t>SM_07</w:t>
            </w:r>
          </w:p>
        </w:tc>
        <w:tc>
          <w:tcPr>
            <w:tcW w:w="1134" w:type="dxa"/>
          </w:tcPr>
          <w:p w14:paraId="47EC6A23" w14:textId="69E8B986" w:rsidR="00781F1A" w:rsidRDefault="00781F1A" w:rsidP="00B3143E">
            <w:pPr>
              <w:pStyle w:val="FormChuan"/>
              <w:ind w:firstLine="0"/>
            </w:pPr>
            <w:r>
              <w:t>Tin tức</w:t>
            </w:r>
          </w:p>
        </w:tc>
        <w:tc>
          <w:tcPr>
            <w:tcW w:w="2410" w:type="dxa"/>
          </w:tcPr>
          <w:p w14:paraId="53B09622" w14:textId="12448BFE" w:rsidR="00781F1A" w:rsidRPr="00AD3099" w:rsidRDefault="00781F1A" w:rsidP="00B3143E">
            <w:pPr>
              <w:pStyle w:val="FormChuan"/>
              <w:ind w:firstLine="0"/>
              <w:rPr>
                <w:color w:val="D4D4D4"/>
              </w:rPr>
            </w:pPr>
            <w:r w:rsidRPr="00AD3099">
              <w:t>http://smallgiving.cf/mobileapp/Tinhoatdong/tinhoatdong.php</w:t>
            </w:r>
          </w:p>
        </w:tc>
        <w:tc>
          <w:tcPr>
            <w:tcW w:w="2126" w:type="dxa"/>
          </w:tcPr>
          <w:p w14:paraId="387C72E4" w14:textId="4041B34D" w:rsidR="00781F1A" w:rsidRDefault="00781F1A" w:rsidP="00B3143E">
            <w:pPr>
              <w:pStyle w:val="FormChuan"/>
              <w:ind w:firstLine="0"/>
            </w:pPr>
            <w:r>
              <w:t>Không</w:t>
            </w:r>
          </w:p>
        </w:tc>
        <w:tc>
          <w:tcPr>
            <w:tcW w:w="1701" w:type="dxa"/>
          </w:tcPr>
          <w:p w14:paraId="195054D2" w14:textId="07E37522" w:rsidR="00781F1A" w:rsidRPr="0073613A" w:rsidRDefault="00781F1A" w:rsidP="00B3143E">
            <w:pPr>
              <w:pStyle w:val="FormChuan"/>
              <w:ind w:firstLine="0"/>
              <w:jc w:val="left"/>
              <w:rPr>
                <w:lang w:val="vi-VN"/>
              </w:rPr>
            </w:pPr>
            <w:r w:rsidRPr="00381628">
              <w:t>TenTin</w:t>
            </w:r>
            <w:r w:rsidR="0073613A">
              <w:rPr>
                <w:lang w:val="vi-VN"/>
              </w:rPr>
              <w:t xml:space="preserve"> (tên tin)</w:t>
            </w:r>
            <w:r w:rsidRPr="00381628">
              <w:t>, ThoiGian</w:t>
            </w:r>
            <w:r w:rsidR="0073613A">
              <w:rPr>
                <w:lang w:val="vi-VN"/>
              </w:rPr>
              <w:t xml:space="preserve"> (thời gian)</w:t>
            </w:r>
            <w:r w:rsidRPr="00381628">
              <w:t>, NoiDung</w:t>
            </w:r>
            <w:r w:rsidR="0073613A">
              <w:rPr>
                <w:lang w:val="vi-VN"/>
              </w:rPr>
              <w:t xml:space="preserve"> (nội dung)</w:t>
            </w:r>
            <w:r w:rsidRPr="00381628">
              <w:t>, Anh</w:t>
            </w:r>
            <w:r w:rsidR="0073613A">
              <w:rPr>
                <w:lang w:val="vi-VN"/>
              </w:rPr>
              <w:t xml:space="preserve"> (ảnh)</w:t>
            </w:r>
          </w:p>
        </w:tc>
        <w:tc>
          <w:tcPr>
            <w:tcW w:w="1134" w:type="dxa"/>
          </w:tcPr>
          <w:p w14:paraId="39D2B469" w14:textId="4046DA3A" w:rsidR="00781F1A" w:rsidRPr="00381628" w:rsidRDefault="00381628" w:rsidP="00B3143E">
            <w:pPr>
              <w:pStyle w:val="FormChuan"/>
              <w:ind w:firstLine="0"/>
              <w:rPr>
                <w:lang w:val="vi-VN"/>
              </w:rPr>
            </w:pPr>
            <w:r>
              <w:rPr>
                <w:lang w:val="vi-VN"/>
              </w:rPr>
              <w:t>GET</w:t>
            </w:r>
          </w:p>
        </w:tc>
      </w:tr>
      <w:tr w:rsidR="00781F1A" w14:paraId="3E015261" w14:textId="77777777" w:rsidTr="004B0B29">
        <w:tc>
          <w:tcPr>
            <w:tcW w:w="1101" w:type="dxa"/>
          </w:tcPr>
          <w:p w14:paraId="071F5C9B" w14:textId="5F08A186" w:rsidR="00781F1A" w:rsidRPr="004B0B29" w:rsidRDefault="004B0B29" w:rsidP="00B3143E">
            <w:pPr>
              <w:pStyle w:val="FormChuan"/>
              <w:ind w:firstLine="0"/>
              <w:rPr>
                <w:lang w:val="vi-VN"/>
              </w:rPr>
            </w:pPr>
            <w:r>
              <w:rPr>
                <w:lang w:val="vi-VN"/>
              </w:rPr>
              <w:t>SM_08</w:t>
            </w:r>
          </w:p>
        </w:tc>
        <w:tc>
          <w:tcPr>
            <w:tcW w:w="1134" w:type="dxa"/>
          </w:tcPr>
          <w:p w14:paraId="0523DFE3" w14:textId="5AA500DF" w:rsidR="00781F1A" w:rsidRDefault="00781F1A" w:rsidP="00B3143E">
            <w:pPr>
              <w:pStyle w:val="FormChuan"/>
              <w:ind w:firstLine="0"/>
            </w:pPr>
            <w:r>
              <w:t>Thông tin</w:t>
            </w:r>
          </w:p>
        </w:tc>
        <w:tc>
          <w:tcPr>
            <w:tcW w:w="2410" w:type="dxa"/>
          </w:tcPr>
          <w:p w14:paraId="4C50BEFC" w14:textId="6D8537DB" w:rsidR="00781F1A" w:rsidRPr="00AD3099" w:rsidRDefault="00781F1A" w:rsidP="00B3143E">
            <w:pPr>
              <w:pStyle w:val="FormChuan"/>
              <w:ind w:firstLine="0"/>
            </w:pPr>
            <w:r w:rsidRPr="00AD3099">
              <w:t>http://smallgiving.cf/mobileapp/Thongtin/thongtin.php</w:t>
            </w:r>
          </w:p>
        </w:tc>
        <w:tc>
          <w:tcPr>
            <w:tcW w:w="2126" w:type="dxa"/>
          </w:tcPr>
          <w:p w14:paraId="50BBBA3D" w14:textId="19946C65" w:rsidR="00781F1A" w:rsidRPr="00984BFC" w:rsidRDefault="00781F1A" w:rsidP="00984BFC">
            <w:pPr>
              <w:pStyle w:val="FormChuan"/>
              <w:ind w:firstLine="0"/>
              <w:jc w:val="left"/>
              <w:rPr>
                <w:lang w:val="vi-VN"/>
              </w:rPr>
            </w:pPr>
            <w:r>
              <w:t>idNguoiDung</w:t>
            </w:r>
            <w:r w:rsidR="00984BFC">
              <w:rPr>
                <w:lang w:val="vi-VN"/>
              </w:rPr>
              <w:t xml:space="preserve"> (id người dùng)</w:t>
            </w:r>
          </w:p>
        </w:tc>
        <w:tc>
          <w:tcPr>
            <w:tcW w:w="1701" w:type="dxa"/>
          </w:tcPr>
          <w:p w14:paraId="4CE49731" w14:textId="31B9437F" w:rsidR="00781F1A" w:rsidRPr="00381628" w:rsidRDefault="00781F1A" w:rsidP="00B3143E">
            <w:pPr>
              <w:pStyle w:val="FormChuan"/>
              <w:ind w:firstLine="0"/>
              <w:jc w:val="left"/>
            </w:pPr>
            <w:r w:rsidRPr="00381628">
              <w:t>idNguoiDung</w:t>
            </w:r>
            <w:r w:rsidR="002D1B23">
              <w:rPr>
                <w:lang w:val="vi-VN"/>
              </w:rPr>
              <w:t xml:space="preserve"> (id người dùng</w:t>
            </w:r>
            <w:proofErr w:type="gramStart"/>
            <w:r w:rsidR="002D1B23">
              <w:rPr>
                <w:lang w:val="vi-VN"/>
              </w:rPr>
              <w:t xml:space="preserve">) </w:t>
            </w:r>
            <w:r w:rsidRPr="00381628">
              <w:t>,</w:t>
            </w:r>
            <w:proofErr w:type="gramEnd"/>
            <w:r w:rsidRPr="00381628">
              <w:t xml:space="preserve"> TenNguoiDung</w:t>
            </w:r>
            <w:r w:rsidR="002D1B23">
              <w:rPr>
                <w:lang w:val="vi-VN"/>
              </w:rPr>
              <w:t xml:space="preserve"> (tên người dùng)</w:t>
            </w:r>
            <w:r w:rsidRPr="00381628">
              <w:t>, SDT</w:t>
            </w:r>
            <w:r w:rsidR="002D1B23">
              <w:rPr>
                <w:lang w:val="vi-VN"/>
              </w:rPr>
              <w:t xml:space="preserve"> (số điện thoại</w:t>
            </w:r>
            <w:r w:rsidRPr="00381628">
              <w:t>, Email, MatKhau</w:t>
            </w:r>
            <w:r w:rsidR="002D1B23">
              <w:rPr>
                <w:lang w:val="vi-VN"/>
              </w:rPr>
              <w:t xml:space="preserve"> (mật khẩu)</w:t>
            </w:r>
            <w:r w:rsidRPr="00381628">
              <w:t>,</w:t>
            </w:r>
            <w:r w:rsidR="002D1B23">
              <w:rPr>
                <w:lang w:val="vi-VN"/>
              </w:rPr>
              <w:t xml:space="preserve"> </w:t>
            </w:r>
            <w:r w:rsidRPr="00381628">
              <w:t xml:space="preserve"> STK</w:t>
            </w:r>
            <w:r w:rsidR="002D1B23">
              <w:rPr>
                <w:lang w:val="vi-VN"/>
              </w:rPr>
              <w:t xml:space="preserve"> (số tài khoản)</w:t>
            </w:r>
            <w:r w:rsidRPr="00381628">
              <w:t>, NgaySinh</w:t>
            </w:r>
            <w:r w:rsidR="002D1B23">
              <w:rPr>
                <w:lang w:val="vi-VN"/>
              </w:rPr>
              <w:t xml:space="preserve"> (ngày sinh)</w:t>
            </w:r>
            <w:r w:rsidRPr="00381628">
              <w:t xml:space="preserve"> </w:t>
            </w:r>
          </w:p>
        </w:tc>
        <w:tc>
          <w:tcPr>
            <w:tcW w:w="1134" w:type="dxa"/>
          </w:tcPr>
          <w:p w14:paraId="78891541" w14:textId="28EE3947" w:rsidR="00781F1A" w:rsidRPr="00381628" w:rsidRDefault="00381628" w:rsidP="00B3143E">
            <w:pPr>
              <w:pStyle w:val="FormChuan"/>
              <w:ind w:firstLine="0"/>
              <w:rPr>
                <w:lang w:val="vi-VN"/>
              </w:rPr>
            </w:pPr>
            <w:r>
              <w:rPr>
                <w:lang w:val="vi-VN"/>
              </w:rPr>
              <w:t>GET</w:t>
            </w:r>
          </w:p>
        </w:tc>
      </w:tr>
      <w:tr w:rsidR="00781F1A" w14:paraId="1CA318E6" w14:textId="77777777" w:rsidTr="004B0B29">
        <w:tc>
          <w:tcPr>
            <w:tcW w:w="1101" w:type="dxa"/>
          </w:tcPr>
          <w:p w14:paraId="310DAD61" w14:textId="62CDC6AB" w:rsidR="00781F1A" w:rsidRPr="004B0B29" w:rsidRDefault="004B0B29" w:rsidP="00B3143E">
            <w:pPr>
              <w:pStyle w:val="FormChuan"/>
              <w:ind w:firstLine="0"/>
              <w:rPr>
                <w:lang w:val="vi-VN"/>
              </w:rPr>
            </w:pPr>
            <w:r>
              <w:rPr>
                <w:lang w:val="vi-VN"/>
              </w:rPr>
              <w:lastRenderedPageBreak/>
              <w:t>SM_09</w:t>
            </w:r>
          </w:p>
        </w:tc>
        <w:tc>
          <w:tcPr>
            <w:tcW w:w="1134" w:type="dxa"/>
          </w:tcPr>
          <w:p w14:paraId="1E85C3ED" w14:textId="593067DF" w:rsidR="00781F1A" w:rsidRDefault="00781F1A" w:rsidP="00B3143E">
            <w:pPr>
              <w:pStyle w:val="FormChuan"/>
              <w:ind w:firstLine="0"/>
            </w:pPr>
            <w:r>
              <w:t>Đổi mật khẩu</w:t>
            </w:r>
          </w:p>
        </w:tc>
        <w:tc>
          <w:tcPr>
            <w:tcW w:w="2410" w:type="dxa"/>
          </w:tcPr>
          <w:p w14:paraId="0CBA1279" w14:textId="6B51C1D8" w:rsidR="00781F1A" w:rsidRPr="0053528B" w:rsidRDefault="00781F1A" w:rsidP="00B3143E">
            <w:pPr>
              <w:pStyle w:val="FormChuan"/>
              <w:ind w:firstLine="0"/>
            </w:pPr>
            <w:r w:rsidRPr="0053528B">
              <w:t>http://smallgiving.cf/mobileapp/Doimatkhau/doipass.php</w:t>
            </w:r>
          </w:p>
        </w:tc>
        <w:tc>
          <w:tcPr>
            <w:tcW w:w="2126" w:type="dxa"/>
          </w:tcPr>
          <w:p w14:paraId="59636859" w14:textId="4C014A18" w:rsidR="00781F1A" w:rsidRPr="00984BFC" w:rsidRDefault="00781F1A" w:rsidP="00984BFC">
            <w:pPr>
              <w:pStyle w:val="FormChuan"/>
              <w:ind w:firstLine="0"/>
              <w:jc w:val="left"/>
              <w:rPr>
                <w:lang w:val="vi-VN"/>
              </w:rPr>
            </w:pPr>
            <w:r>
              <w:t>idNguoiDung</w:t>
            </w:r>
            <w:r w:rsidR="00984BFC">
              <w:rPr>
                <w:lang w:val="vi-VN"/>
              </w:rPr>
              <w:t xml:space="preserve"> (id người dùng)</w:t>
            </w:r>
            <w:r>
              <w:t>, MatKhau</w:t>
            </w:r>
            <w:r w:rsidR="00984BFC">
              <w:rPr>
                <w:lang w:val="vi-VN"/>
              </w:rPr>
              <w:t xml:space="preserve"> (mật khẩu)</w:t>
            </w:r>
            <w:r>
              <w:t>, NewPass</w:t>
            </w:r>
            <w:r w:rsidR="00984BFC">
              <w:rPr>
                <w:lang w:val="vi-VN"/>
              </w:rPr>
              <w:t xml:space="preserve"> (mật khẩu mới)</w:t>
            </w:r>
          </w:p>
        </w:tc>
        <w:tc>
          <w:tcPr>
            <w:tcW w:w="1701" w:type="dxa"/>
          </w:tcPr>
          <w:p w14:paraId="55A7079B" w14:textId="604D573C" w:rsidR="00781F1A" w:rsidRPr="00381628" w:rsidRDefault="00381628" w:rsidP="0073613A">
            <w:pPr>
              <w:pStyle w:val="FormChuan"/>
              <w:ind w:firstLine="0"/>
              <w:jc w:val="left"/>
            </w:pPr>
            <w:r w:rsidRPr="00381628">
              <w:rPr>
                <w:szCs w:val="26"/>
              </w:rPr>
              <w:t>success (thành công), fail (thất bại</w:t>
            </w:r>
          </w:p>
        </w:tc>
        <w:tc>
          <w:tcPr>
            <w:tcW w:w="1134" w:type="dxa"/>
          </w:tcPr>
          <w:p w14:paraId="03DBA705" w14:textId="75DA6ADF" w:rsidR="00781F1A" w:rsidRDefault="00381628" w:rsidP="00B3143E">
            <w:pPr>
              <w:pStyle w:val="FormChuan"/>
              <w:ind w:firstLine="0"/>
            </w:pPr>
            <w:r>
              <w:rPr>
                <w:lang w:val="vi-VN"/>
              </w:rPr>
              <w:t>POST</w:t>
            </w:r>
          </w:p>
        </w:tc>
      </w:tr>
      <w:tr w:rsidR="00781F1A" w14:paraId="66DF0DB7" w14:textId="77777777" w:rsidTr="004B0B29">
        <w:tc>
          <w:tcPr>
            <w:tcW w:w="1101" w:type="dxa"/>
          </w:tcPr>
          <w:p w14:paraId="32F9EAA6" w14:textId="0CCE3BC2" w:rsidR="00781F1A" w:rsidRPr="004B0B29" w:rsidRDefault="004B0B29" w:rsidP="00B3143E">
            <w:pPr>
              <w:pStyle w:val="FormChuan"/>
              <w:ind w:firstLine="0"/>
              <w:rPr>
                <w:lang w:val="vi-VN"/>
              </w:rPr>
            </w:pPr>
            <w:r>
              <w:rPr>
                <w:lang w:val="vi-VN"/>
              </w:rPr>
              <w:t>SM_10</w:t>
            </w:r>
          </w:p>
        </w:tc>
        <w:tc>
          <w:tcPr>
            <w:tcW w:w="1134" w:type="dxa"/>
          </w:tcPr>
          <w:p w14:paraId="637EE272" w14:textId="74C13422" w:rsidR="00781F1A" w:rsidRDefault="00781F1A" w:rsidP="00B3143E">
            <w:pPr>
              <w:pStyle w:val="FormChuan"/>
              <w:ind w:firstLine="0"/>
            </w:pPr>
            <w:r>
              <w:t>Chỉnh sửa thông tin</w:t>
            </w:r>
          </w:p>
        </w:tc>
        <w:tc>
          <w:tcPr>
            <w:tcW w:w="2410" w:type="dxa"/>
          </w:tcPr>
          <w:p w14:paraId="15C22C2C" w14:textId="6E0BF127" w:rsidR="00781F1A" w:rsidRPr="0053528B" w:rsidRDefault="00781F1A" w:rsidP="00B3143E">
            <w:pPr>
              <w:pStyle w:val="FormChuan"/>
              <w:ind w:firstLine="0"/>
            </w:pPr>
            <w:r w:rsidRPr="0053528B">
              <w:t>http://smallgiving.cf/mobileapp/Doithongtin/update.php</w:t>
            </w:r>
          </w:p>
        </w:tc>
        <w:tc>
          <w:tcPr>
            <w:tcW w:w="2126" w:type="dxa"/>
          </w:tcPr>
          <w:p w14:paraId="55255805" w14:textId="61DAE696" w:rsidR="00781F1A" w:rsidRPr="00984BFC" w:rsidRDefault="00781F1A" w:rsidP="00B3143E">
            <w:pPr>
              <w:pStyle w:val="FormChuan"/>
              <w:ind w:firstLine="0"/>
              <w:jc w:val="left"/>
              <w:rPr>
                <w:lang w:val="vi-VN"/>
              </w:rPr>
            </w:pPr>
            <w:r w:rsidRPr="0053528B">
              <w:t>STK</w:t>
            </w:r>
            <w:r w:rsidR="00984BFC">
              <w:rPr>
                <w:lang w:val="vi-VN"/>
              </w:rPr>
              <w:t xml:space="preserve"> (số tài khoản)</w:t>
            </w:r>
            <w:r w:rsidRPr="0053528B">
              <w:t>, MatKhau</w:t>
            </w:r>
            <w:r w:rsidR="00984BFC">
              <w:rPr>
                <w:lang w:val="vi-VN"/>
              </w:rPr>
              <w:t xml:space="preserve"> (mật khẩu)</w:t>
            </w:r>
            <w:r w:rsidRPr="0053528B">
              <w:t>,</w:t>
            </w:r>
            <w:r>
              <w:t xml:space="preserve"> </w:t>
            </w:r>
            <w:r w:rsidRPr="0053528B">
              <w:t>TenNguoiDung</w:t>
            </w:r>
            <w:r w:rsidR="00984BFC">
              <w:rPr>
                <w:lang w:val="vi-VN"/>
              </w:rPr>
              <w:t xml:space="preserve"> (tên người dùng)</w:t>
            </w:r>
            <w:r w:rsidRPr="0053528B">
              <w:t>,</w:t>
            </w:r>
            <w:r>
              <w:t xml:space="preserve"> </w:t>
            </w:r>
            <w:r w:rsidRPr="0053528B">
              <w:t>NgaySinh</w:t>
            </w:r>
            <w:r w:rsidR="00984BFC">
              <w:rPr>
                <w:lang w:val="vi-VN"/>
              </w:rPr>
              <w:t xml:space="preserve"> (ngày sinh)</w:t>
            </w:r>
          </w:p>
        </w:tc>
        <w:tc>
          <w:tcPr>
            <w:tcW w:w="1701" w:type="dxa"/>
          </w:tcPr>
          <w:p w14:paraId="14AE8EF6" w14:textId="5014FBD3" w:rsidR="00781F1A" w:rsidRPr="00381628" w:rsidRDefault="00381628" w:rsidP="0073613A">
            <w:pPr>
              <w:pStyle w:val="FormChuan"/>
              <w:ind w:firstLine="0"/>
              <w:jc w:val="left"/>
            </w:pPr>
            <w:r w:rsidRPr="00381628">
              <w:rPr>
                <w:szCs w:val="26"/>
              </w:rPr>
              <w:t>success (thành công), fail (thất bại</w:t>
            </w:r>
          </w:p>
        </w:tc>
        <w:tc>
          <w:tcPr>
            <w:tcW w:w="1134" w:type="dxa"/>
          </w:tcPr>
          <w:p w14:paraId="07AF305D" w14:textId="14B2AC11" w:rsidR="00781F1A" w:rsidRPr="00381628" w:rsidRDefault="00381628" w:rsidP="00B3143E">
            <w:pPr>
              <w:pStyle w:val="FormChuan"/>
              <w:ind w:firstLine="0"/>
              <w:rPr>
                <w:lang w:val="vi-VN"/>
              </w:rPr>
            </w:pPr>
            <w:r>
              <w:rPr>
                <w:lang w:val="vi-VN"/>
              </w:rPr>
              <w:t>PUT</w:t>
            </w:r>
          </w:p>
        </w:tc>
      </w:tr>
      <w:tr w:rsidR="00781F1A" w14:paraId="0C4269D2" w14:textId="77777777" w:rsidTr="004B0B29">
        <w:tc>
          <w:tcPr>
            <w:tcW w:w="1101" w:type="dxa"/>
          </w:tcPr>
          <w:p w14:paraId="2BC5D280" w14:textId="49EDF705" w:rsidR="00781F1A" w:rsidRPr="004B0B29" w:rsidRDefault="004B0B29" w:rsidP="00B3143E">
            <w:pPr>
              <w:pStyle w:val="FormChuan"/>
              <w:ind w:firstLine="0"/>
              <w:rPr>
                <w:lang w:val="vi-VN"/>
              </w:rPr>
            </w:pPr>
            <w:r>
              <w:rPr>
                <w:lang w:val="vi-VN"/>
              </w:rPr>
              <w:t>SM_11</w:t>
            </w:r>
          </w:p>
        </w:tc>
        <w:tc>
          <w:tcPr>
            <w:tcW w:w="1134" w:type="dxa"/>
          </w:tcPr>
          <w:p w14:paraId="248CDCCA" w14:textId="38ABA42B" w:rsidR="00781F1A" w:rsidRDefault="00781F1A" w:rsidP="00B3143E">
            <w:pPr>
              <w:pStyle w:val="FormChuan"/>
              <w:ind w:firstLine="0"/>
            </w:pPr>
            <w:r>
              <w:t>Theo dõi</w:t>
            </w:r>
          </w:p>
        </w:tc>
        <w:tc>
          <w:tcPr>
            <w:tcW w:w="2410" w:type="dxa"/>
          </w:tcPr>
          <w:p w14:paraId="4AFEED7A" w14:textId="4FB1A21F" w:rsidR="00781F1A" w:rsidRPr="0053528B" w:rsidRDefault="00781F1A" w:rsidP="00B3143E">
            <w:pPr>
              <w:pStyle w:val="FormChuan"/>
              <w:ind w:firstLine="0"/>
              <w:jc w:val="left"/>
            </w:pPr>
            <w:r w:rsidRPr="0053528B">
              <w:t>http://smallgiving.cf/mobileapp/Theodoi/theodoi.php</w:t>
            </w:r>
          </w:p>
        </w:tc>
        <w:tc>
          <w:tcPr>
            <w:tcW w:w="2126" w:type="dxa"/>
          </w:tcPr>
          <w:p w14:paraId="30E92EB9" w14:textId="239B9FC2" w:rsidR="00781F1A" w:rsidRPr="00984BFC" w:rsidRDefault="00781F1A" w:rsidP="00B3143E">
            <w:pPr>
              <w:pStyle w:val="FormChuan"/>
              <w:ind w:firstLine="0"/>
              <w:jc w:val="left"/>
              <w:rPr>
                <w:lang w:val="vi-VN"/>
              </w:rPr>
            </w:pPr>
            <w:r>
              <w:t>idNhaHaoTam</w:t>
            </w:r>
            <w:r w:rsidR="00984BFC">
              <w:rPr>
                <w:lang w:val="vi-VN"/>
              </w:rPr>
              <w:t xml:space="preserve"> (id nhà hảo tâm)</w:t>
            </w:r>
            <w:r>
              <w:t>, idHoatDong</w:t>
            </w:r>
            <w:r w:rsidR="00984BFC">
              <w:rPr>
                <w:lang w:val="vi-VN"/>
              </w:rPr>
              <w:t xml:space="preserve"> (id hoạt động)</w:t>
            </w:r>
          </w:p>
        </w:tc>
        <w:tc>
          <w:tcPr>
            <w:tcW w:w="1701" w:type="dxa"/>
          </w:tcPr>
          <w:p w14:paraId="7CB23B08" w14:textId="37AB7544" w:rsidR="00781F1A" w:rsidRPr="00381628" w:rsidRDefault="00381628" w:rsidP="00B3143E">
            <w:pPr>
              <w:pStyle w:val="FormChuan"/>
              <w:ind w:firstLine="0"/>
            </w:pPr>
            <w:r w:rsidRPr="00381628">
              <w:rPr>
                <w:szCs w:val="26"/>
              </w:rPr>
              <w:t>success (thành công), fail (thất bại</w:t>
            </w:r>
          </w:p>
        </w:tc>
        <w:tc>
          <w:tcPr>
            <w:tcW w:w="1134" w:type="dxa"/>
          </w:tcPr>
          <w:p w14:paraId="5C8F9B37" w14:textId="30126A0F" w:rsidR="00781F1A" w:rsidRDefault="00381628" w:rsidP="00B3143E">
            <w:pPr>
              <w:pStyle w:val="FormChuan"/>
              <w:ind w:firstLine="0"/>
            </w:pPr>
            <w:r>
              <w:rPr>
                <w:lang w:val="vi-VN"/>
              </w:rPr>
              <w:t>POST</w:t>
            </w:r>
          </w:p>
        </w:tc>
      </w:tr>
    </w:tbl>
    <w:p w14:paraId="15149B2C" w14:textId="02E72511" w:rsidR="00E05522" w:rsidRPr="00661730" w:rsidRDefault="00E05522" w:rsidP="00661730">
      <w:pPr>
        <w:pStyle w:val="CapTbl1"/>
      </w:pPr>
      <w:bookmarkStart w:id="36" w:name="_Toc42507437"/>
      <w:r w:rsidRPr="00661730">
        <w:t>Bảng 2.</w:t>
      </w:r>
      <w:r w:rsidR="000E0276">
        <w:t>8</w:t>
      </w:r>
      <w:r w:rsidRPr="00661730">
        <w:t>: Hệ thống API riêng biệt.</w:t>
      </w:r>
      <w:bookmarkEnd w:id="36"/>
    </w:p>
    <w:p w14:paraId="3F9B7724" w14:textId="77A8781B" w:rsidR="002B2673" w:rsidRPr="002B2673" w:rsidRDefault="002E1987" w:rsidP="002B2673">
      <w:pPr>
        <w:pStyle w:val="FormChuan"/>
      </w:pPr>
      <w:r>
        <w:t xml:space="preserve">Các API trên được xây dựng dựa trên nền tảng của ngôn ngữ PHP và MySQL với dữ liệu truyền vào và trả về dạng JSON. Bằng việc sử dụng các API riêng biệt này hệ thống </w:t>
      </w:r>
      <w:r w:rsidR="00885F64">
        <w:t>Way4</w:t>
      </w:r>
      <w:r>
        <w:t xml:space="preserve"> sẽ giảm bớt được gánh nặng trong việc quản lý các client mà </w:t>
      </w:r>
      <w:r w:rsidR="00885F64">
        <w:t>họ phải cấu hình, linh động các trường để phù hợp với hệ sinh thái Small Giving.</w:t>
      </w:r>
    </w:p>
    <w:p w14:paraId="056610C4" w14:textId="77777777" w:rsidR="00FB5F45" w:rsidRDefault="00FB5F45" w:rsidP="00275F19">
      <w:pPr>
        <w:pStyle w:val="L1"/>
      </w:pPr>
      <w:bookmarkStart w:id="37" w:name="_Toc42507330"/>
    </w:p>
    <w:p w14:paraId="3C92BB77" w14:textId="77777777" w:rsidR="00FB5F45" w:rsidRDefault="00FB5F45" w:rsidP="00275F19">
      <w:pPr>
        <w:pStyle w:val="L1"/>
        <w:sectPr w:rsidR="00FB5F45" w:rsidSect="00A3520D">
          <w:pgSz w:w="12240" w:h="15840"/>
          <w:pgMar w:top="1134" w:right="1134" w:bottom="1134" w:left="1701" w:header="720" w:footer="720" w:gutter="0"/>
          <w:cols w:space="720"/>
          <w:docGrid w:linePitch="360"/>
        </w:sectPr>
      </w:pPr>
    </w:p>
    <w:p w14:paraId="1A3E946A" w14:textId="379DD21F" w:rsidR="000C78FA" w:rsidRDefault="006D4FA0" w:rsidP="00275F19">
      <w:pPr>
        <w:pStyle w:val="L1"/>
      </w:pPr>
      <w:r w:rsidRPr="00A6615B">
        <w:lastRenderedPageBreak/>
        <w:t xml:space="preserve">CHƯƠNG </w:t>
      </w:r>
      <w:r w:rsidR="00A75947" w:rsidRPr="00A6615B">
        <w:t>3</w:t>
      </w:r>
      <w:r w:rsidRPr="00A6615B">
        <w:t xml:space="preserve">: </w:t>
      </w:r>
      <w:r w:rsidR="00D521B3" w:rsidRPr="00A6615B">
        <w:t>PHÂN TÍCH THIẾT KẾ HỆ THỐNG</w:t>
      </w:r>
      <w:bookmarkEnd w:id="37"/>
    </w:p>
    <w:p w14:paraId="07ADC71D" w14:textId="172C9FA6" w:rsidR="00DD65D6" w:rsidRDefault="00DD65D6" w:rsidP="00DD65D6">
      <w:pPr>
        <w:pStyle w:val="FormChuan"/>
      </w:pPr>
      <w:bookmarkStart w:id="38" w:name="_Toc42507331"/>
      <w:r>
        <w:t xml:space="preserve">Trong chương này, </w:t>
      </w:r>
    </w:p>
    <w:p w14:paraId="6DD058B5" w14:textId="0F032BA3" w:rsidR="00824672" w:rsidRPr="000C78FA" w:rsidRDefault="000C78FA" w:rsidP="00A6615B">
      <w:pPr>
        <w:pStyle w:val="L2"/>
      </w:pPr>
      <w:r w:rsidRPr="000C78FA">
        <w:t>3.1</w:t>
      </w:r>
      <w:r>
        <w:t>.</w:t>
      </w:r>
      <w:r w:rsidRPr="000C78FA">
        <w:t xml:space="preserve"> </w:t>
      </w:r>
      <w:r w:rsidR="00D521B3">
        <w:t>Phân tích hệ thống</w:t>
      </w:r>
      <w:bookmarkEnd w:id="38"/>
    </w:p>
    <w:p w14:paraId="3208A342" w14:textId="51622F06" w:rsidR="002A66C0" w:rsidRDefault="000C78FA" w:rsidP="00A6615B">
      <w:pPr>
        <w:pStyle w:val="L3"/>
      </w:pPr>
      <w:bookmarkStart w:id="39" w:name="_Toc42507332"/>
      <w:r w:rsidRPr="000C78FA">
        <w:t xml:space="preserve">3.1.1. </w:t>
      </w:r>
      <w:r w:rsidR="00D93B51">
        <w:t>Sơ</w:t>
      </w:r>
      <w:r w:rsidR="00D521B3">
        <w:t xml:space="preserve"> đồ phân rã chức năng</w:t>
      </w:r>
      <w:bookmarkEnd w:id="39"/>
    </w:p>
    <w:p w14:paraId="0FAA684C" w14:textId="623E3F71" w:rsidR="00B55829" w:rsidRPr="000C78FA" w:rsidRDefault="00804A2D" w:rsidP="00B41382">
      <w:pPr>
        <w:pStyle w:val="FormChuan"/>
        <w:ind w:firstLine="0"/>
        <w:jc w:val="left"/>
      </w:pPr>
      <w:r>
        <w:rPr>
          <w:noProof/>
        </w:rPr>
        <w:drawing>
          <wp:inline distT="0" distB="0" distL="0" distR="0" wp14:anchorId="4111E546" wp14:editId="6380E0D5">
            <wp:extent cx="5969635" cy="322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9635" cy="3226435"/>
                    </a:xfrm>
                    <a:prstGeom prst="rect">
                      <a:avLst/>
                    </a:prstGeom>
                    <a:noFill/>
                    <a:ln>
                      <a:noFill/>
                    </a:ln>
                  </pic:spPr>
                </pic:pic>
              </a:graphicData>
            </a:graphic>
          </wp:inline>
        </w:drawing>
      </w:r>
    </w:p>
    <w:p w14:paraId="69FC2E47" w14:textId="381BF604" w:rsidR="00B55829" w:rsidRPr="00B55829" w:rsidRDefault="00B55829" w:rsidP="008B1BCE">
      <w:pPr>
        <w:pStyle w:val="CapPic1"/>
      </w:pPr>
      <w:bookmarkStart w:id="40" w:name="_Toc38145541"/>
      <w:bookmarkStart w:id="41" w:name="_Toc42507368"/>
      <w:bookmarkStart w:id="42" w:name="_Toc42507464"/>
      <w:r w:rsidRPr="003221F2">
        <w:t xml:space="preserve">Hình </w:t>
      </w:r>
      <w:r w:rsidR="00431755">
        <w:t>3</w:t>
      </w:r>
      <w:r>
        <w:rPr>
          <w:noProof/>
        </w:rPr>
        <w:t>.1</w:t>
      </w:r>
      <w:r w:rsidRPr="003221F2">
        <w:t>: Sơ đồ phân rã chức năng người dùng.</w:t>
      </w:r>
      <w:bookmarkEnd w:id="40"/>
      <w:bookmarkEnd w:id="41"/>
      <w:bookmarkEnd w:id="42"/>
    </w:p>
    <w:p w14:paraId="41882843" w14:textId="7394ADED" w:rsidR="00B55829" w:rsidRDefault="0055499F" w:rsidP="0055499F">
      <w:pPr>
        <w:pStyle w:val="thongthuong"/>
        <w:jc w:val="both"/>
        <w:rPr>
          <w:color w:val="FF0000"/>
        </w:rPr>
      </w:pPr>
      <w:r>
        <w:rPr>
          <w:color w:val="FF0000"/>
        </w:rPr>
        <w:t>Giao diện người dùng của ứng dụng dành cho người sử dụng là các nhà hảo tâm (bao gồm sinh viên, cán bộ, giảng viên Học viện Ngân hàng và một vài đối tượng khác) thực hiện 4 nhóm chức năng chính là</w:t>
      </w:r>
      <w:r w:rsidRPr="0055499F">
        <w:rPr>
          <w:color w:val="FF0000"/>
        </w:rPr>
        <w:t xml:space="preserve">: </w:t>
      </w:r>
      <w:r w:rsidR="005707A8">
        <w:rPr>
          <w:i/>
          <w:color w:val="FF0000"/>
        </w:rPr>
        <w:t>quản lý tài khoản, quản lý giao dịch, quản lý hoạt động thiện nguyện, quản lý thành tích, quản lý góp ý</w:t>
      </w:r>
      <w:r w:rsidR="00B55829" w:rsidRPr="0055499F">
        <w:rPr>
          <w:color w:val="FF0000"/>
        </w:rPr>
        <w:t>.</w:t>
      </w:r>
    </w:p>
    <w:p w14:paraId="715BB3A8" w14:textId="02C02064" w:rsidR="0055499F" w:rsidRPr="005707A8" w:rsidRDefault="0055499F" w:rsidP="0055499F">
      <w:pPr>
        <w:pStyle w:val="thongthuong"/>
        <w:jc w:val="both"/>
        <w:rPr>
          <w:i/>
          <w:iCs/>
          <w:color w:val="FF0000"/>
        </w:rPr>
      </w:pPr>
      <w:r w:rsidRPr="005707A8">
        <w:rPr>
          <w:i/>
          <w:iCs/>
          <w:color w:val="FF0000"/>
        </w:rPr>
        <w:t>Cụ thể:</w:t>
      </w:r>
    </w:p>
    <w:p w14:paraId="1FA74F22" w14:textId="459D281B" w:rsidR="005707A8" w:rsidRPr="005707A8" w:rsidRDefault="005707A8" w:rsidP="005707A8">
      <w:pPr>
        <w:pStyle w:val="thongthuong"/>
        <w:ind w:left="567" w:firstLine="0"/>
        <w:jc w:val="both"/>
        <w:rPr>
          <w:color w:val="FF0000"/>
        </w:rPr>
      </w:pPr>
      <w:r>
        <w:rPr>
          <w:b/>
          <w:bCs/>
          <w:color w:val="FF0000"/>
        </w:rPr>
        <w:t xml:space="preserve">Quản lý tài khoản: </w:t>
      </w:r>
      <w:r>
        <w:rPr>
          <w:color w:val="FF0000"/>
        </w:rPr>
        <w:t xml:space="preserve">Đăng ký, đăng nhập, thay đổi thông tin (họ tên, ngày sinh, số tài khoản), thay đổi mật khẩu và lấy lại mật khẩu. </w:t>
      </w:r>
    </w:p>
    <w:p w14:paraId="426B246C" w14:textId="7BFFC059" w:rsidR="005707A8" w:rsidRPr="005707A8" w:rsidRDefault="005707A8" w:rsidP="005707A8">
      <w:pPr>
        <w:pStyle w:val="thongthuong"/>
        <w:ind w:left="567" w:firstLine="0"/>
        <w:jc w:val="both"/>
        <w:rPr>
          <w:color w:val="FF0000"/>
        </w:rPr>
      </w:pPr>
      <w:r>
        <w:rPr>
          <w:b/>
          <w:bCs/>
          <w:color w:val="FF0000"/>
        </w:rPr>
        <w:t xml:space="preserve">Quản lý giao dịch: </w:t>
      </w:r>
      <w:r>
        <w:rPr>
          <w:color w:val="FF0000"/>
        </w:rPr>
        <w:t>Nạp tiền, thực hiện điểm danh hàng ngày, tra cứu lịch sử giao dịch theo mốc thời gian.</w:t>
      </w:r>
    </w:p>
    <w:p w14:paraId="6652BA11" w14:textId="7200489A" w:rsidR="005707A8" w:rsidRPr="005707A8" w:rsidRDefault="005707A8" w:rsidP="00EA4697">
      <w:pPr>
        <w:pStyle w:val="thongthuong"/>
        <w:ind w:left="567" w:firstLine="0"/>
        <w:jc w:val="both"/>
        <w:rPr>
          <w:color w:val="FF0000"/>
        </w:rPr>
      </w:pPr>
      <w:r>
        <w:rPr>
          <w:b/>
          <w:bCs/>
          <w:color w:val="FF0000"/>
        </w:rPr>
        <w:t xml:space="preserve">Quản lý hoạt động thiện nguyện: </w:t>
      </w:r>
      <w:r>
        <w:rPr>
          <w:color w:val="FF0000"/>
        </w:rPr>
        <w:t xml:space="preserve">Quyên góp cho hoàn cảnh khó khăn, đăng ký theo dõi, nhận thông báo về hoạt động, xem tin </w:t>
      </w:r>
      <w:r w:rsidR="00EA4697">
        <w:rPr>
          <w:color w:val="FF0000"/>
        </w:rPr>
        <w:t>tức về hoạt động.</w:t>
      </w:r>
    </w:p>
    <w:p w14:paraId="45B52680" w14:textId="0A9ED937" w:rsidR="005707A8" w:rsidRPr="00EA4697" w:rsidRDefault="005707A8" w:rsidP="00EA4697">
      <w:pPr>
        <w:pStyle w:val="thongthuong"/>
        <w:ind w:left="567" w:firstLine="0"/>
        <w:jc w:val="both"/>
        <w:rPr>
          <w:color w:val="FF0000"/>
        </w:rPr>
      </w:pPr>
      <w:r>
        <w:rPr>
          <w:b/>
          <w:bCs/>
          <w:color w:val="FF0000"/>
        </w:rPr>
        <w:lastRenderedPageBreak/>
        <w:t>Quản lý thành tích:</w:t>
      </w:r>
      <w:r w:rsidR="00EA4697">
        <w:rPr>
          <w:b/>
          <w:bCs/>
          <w:color w:val="FF0000"/>
        </w:rPr>
        <w:t xml:space="preserve"> </w:t>
      </w:r>
      <w:r w:rsidR="00EA4697">
        <w:rPr>
          <w:color w:val="FF0000"/>
        </w:rPr>
        <w:t>Xem bảng xếp hạng quyên góp theo tháng, nhận huy hiệu</w:t>
      </w:r>
      <w:r w:rsidR="00515538">
        <w:rPr>
          <w:color w:val="FF0000"/>
        </w:rPr>
        <w:t xml:space="preserve"> (vàng, bạc, đồng)</w:t>
      </w:r>
      <w:r w:rsidR="00EA4697">
        <w:rPr>
          <w:color w:val="FF0000"/>
        </w:rPr>
        <w:t xml:space="preserve"> khi quyên góp đạt số tiền đã quy ước</w:t>
      </w:r>
      <w:r w:rsidR="00515538">
        <w:rPr>
          <w:color w:val="FF0000"/>
        </w:rPr>
        <w:t>.</w:t>
      </w:r>
    </w:p>
    <w:p w14:paraId="24D538C8" w14:textId="4572C475" w:rsidR="005707A8" w:rsidRPr="00EA4697" w:rsidRDefault="005707A8" w:rsidP="0055499F">
      <w:pPr>
        <w:pStyle w:val="thongthuong"/>
        <w:jc w:val="both"/>
      </w:pPr>
      <w:r>
        <w:rPr>
          <w:b/>
          <w:bCs/>
          <w:color w:val="FF0000"/>
        </w:rPr>
        <w:t>Quản lý góp ý:</w:t>
      </w:r>
      <w:r w:rsidR="00EA4697">
        <w:rPr>
          <w:b/>
          <w:bCs/>
          <w:color w:val="FF0000"/>
        </w:rPr>
        <w:t xml:space="preserve"> </w:t>
      </w:r>
      <w:r w:rsidR="00EA4697">
        <w:rPr>
          <w:color w:val="FF0000"/>
        </w:rPr>
        <w:t>Gửi ý kiến đóng góp</w:t>
      </w:r>
    </w:p>
    <w:p w14:paraId="121067A1" w14:textId="4282EA77" w:rsidR="00D93B51" w:rsidRDefault="000C78FA" w:rsidP="00A6615B">
      <w:pPr>
        <w:pStyle w:val="L3"/>
      </w:pPr>
      <w:bookmarkStart w:id="43" w:name="_Toc42507333"/>
      <w:r w:rsidRPr="000C78FA">
        <w:t xml:space="preserve">3.1.2. </w:t>
      </w:r>
      <w:r w:rsidR="00D93B51">
        <w:t>Sơ đồ ngữ cảnh</w:t>
      </w:r>
      <w:bookmarkEnd w:id="43"/>
    </w:p>
    <w:p w14:paraId="1FF60976" w14:textId="7F41697F" w:rsidR="00B55829" w:rsidRDefault="00804A2D" w:rsidP="00B41382">
      <w:pPr>
        <w:pStyle w:val="FormChuan"/>
        <w:ind w:firstLine="0"/>
      </w:pPr>
      <w:r>
        <w:rPr>
          <w:noProof/>
        </w:rPr>
        <w:drawing>
          <wp:inline distT="0" distB="0" distL="0" distR="0" wp14:anchorId="741EC2D7" wp14:editId="3182BAB4">
            <wp:extent cx="5969635" cy="36747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9635" cy="3674745"/>
                    </a:xfrm>
                    <a:prstGeom prst="rect">
                      <a:avLst/>
                    </a:prstGeom>
                    <a:noFill/>
                    <a:ln>
                      <a:noFill/>
                    </a:ln>
                  </pic:spPr>
                </pic:pic>
              </a:graphicData>
            </a:graphic>
          </wp:inline>
        </w:drawing>
      </w:r>
    </w:p>
    <w:p w14:paraId="02A20DB1" w14:textId="405CF7D4" w:rsidR="00431755" w:rsidRPr="00B55829" w:rsidRDefault="00431755" w:rsidP="008B1BCE">
      <w:pPr>
        <w:pStyle w:val="CapPic1"/>
      </w:pPr>
      <w:bookmarkStart w:id="44" w:name="_Toc42507369"/>
      <w:bookmarkStart w:id="45" w:name="_Toc42507465"/>
      <w:r w:rsidRPr="003221F2">
        <w:t xml:space="preserve">Hình </w:t>
      </w:r>
      <w:r>
        <w:t>3</w:t>
      </w:r>
      <w:r>
        <w:rPr>
          <w:noProof/>
        </w:rPr>
        <w:t>.2</w:t>
      </w:r>
      <w:r w:rsidRPr="003221F2">
        <w:t xml:space="preserve">: Sơ đồ </w:t>
      </w:r>
      <w:r>
        <w:t>ngữ cảnh</w:t>
      </w:r>
      <w:r w:rsidRPr="003221F2">
        <w:t>.</w:t>
      </w:r>
      <w:bookmarkEnd w:id="44"/>
      <w:bookmarkEnd w:id="45"/>
    </w:p>
    <w:p w14:paraId="43751106" w14:textId="2D79FD2B" w:rsidR="0075390E" w:rsidRPr="00D126ED" w:rsidRDefault="0075390E" w:rsidP="0075390E">
      <w:pPr>
        <w:pStyle w:val="thongthuong"/>
        <w:ind w:left="567" w:firstLine="0"/>
        <w:jc w:val="both"/>
        <w:rPr>
          <w:color w:val="FF0000"/>
        </w:rPr>
      </w:pPr>
      <w:r w:rsidRPr="00D126ED">
        <w:rPr>
          <w:color w:val="FF0000"/>
        </w:rPr>
        <w:t xml:space="preserve">Có </w:t>
      </w:r>
      <w:r w:rsidR="004A2EDC">
        <w:rPr>
          <w:color w:val="FF0000"/>
        </w:rPr>
        <w:t>4</w:t>
      </w:r>
      <w:r w:rsidRPr="00D126ED">
        <w:rPr>
          <w:color w:val="FF0000"/>
        </w:rPr>
        <w:t xml:space="preserve"> tác nhân chính tương tác với hệ thống ví thiện nguyện Small Giving bao gồm: </w:t>
      </w:r>
      <w:r w:rsidR="004D6D3F" w:rsidRPr="00D126ED">
        <w:rPr>
          <w:i/>
          <w:color w:val="FF0000"/>
        </w:rPr>
        <w:t>Nhà hảo tâm</w:t>
      </w:r>
      <w:r w:rsidR="00007541">
        <w:rPr>
          <w:i/>
          <w:color w:val="FF0000"/>
        </w:rPr>
        <w:t xml:space="preserve">, </w:t>
      </w:r>
      <w:r w:rsidR="00841B3D">
        <w:rPr>
          <w:i/>
          <w:color w:val="FF0000"/>
        </w:rPr>
        <w:t>Nhà</w:t>
      </w:r>
      <w:r w:rsidR="004D6D3F" w:rsidRPr="00D126ED">
        <w:rPr>
          <w:i/>
          <w:color w:val="FF0000"/>
        </w:rPr>
        <w:t xml:space="preserve"> tài trợ, Người thụ hưởng và Công ty TNHH OpenWay Việt Nam.</w:t>
      </w:r>
    </w:p>
    <w:p w14:paraId="0D8DA449" w14:textId="77777777" w:rsidR="0075390E" w:rsidRPr="00A56309" w:rsidRDefault="0075390E" w:rsidP="00DB0588">
      <w:pPr>
        <w:pStyle w:val="cham"/>
        <w:numPr>
          <w:ilvl w:val="0"/>
          <w:numId w:val="8"/>
        </w:numPr>
      </w:pPr>
      <w:r>
        <w:rPr>
          <w:b/>
        </w:rPr>
        <w:t xml:space="preserve">Nhà hảo tâm </w:t>
      </w:r>
      <w:r w:rsidRPr="00F15954">
        <w:t>là những sinh vi</w:t>
      </w:r>
      <w:r>
        <w:t>ên, cán bộ và giảng viên trong Học viện quan tâm đến hệ thống ví thiện nguyện. Họ sử dụng hệ thống để thực hiện gây quỹ, đóng góp kinh phí thực hiện các chương trình thiện nguyện trong hệ.</w:t>
      </w:r>
    </w:p>
    <w:p w14:paraId="0DE431B4" w14:textId="1A0C7DEB" w:rsidR="0075390E" w:rsidRPr="00A56309" w:rsidRDefault="0075390E" w:rsidP="00DB0588">
      <w:pPr>
        <w:pStyle w:val="cham"/>
        <w:numPr>
          <w:ilvl w:val="0"/>
          <w:numId w:val="8"/>
        </w:numPr>
      </w:pPr>
      <w:r>
        <w:rPr>
          <w:b/>
        </w:rPr>
        <w:t xml:space="preserve">Công ty OpenWay Việt Nam </w:t>
      </w:r>
      <w:r w:rsidRPr="00E86A91">
        <w:t>là đơ</w:t>
      </w:r>
      <w:r>
        <w:t xml:space="preserve">n vị cung cấp giải pháp thanh toán điện tử </w:t>
      </w:r>
      <w:r w:rsidR="000D7ABC" w:rsidRPr="000D7ABC">
        <w:t>WAY4</w:t>
      </w:r>
      <w:r w:rsidR="000D7ABC">
        <w:t xml:space="preserve"> </w:t>
      </w:r>
      <w:r>
        <w:t>cho hệ thống</w:t>
      </w:r>
      <w:r>
        <w:rPr>
          <w:b/>
        </w:rPr>
        <w:t xml:space="preserve">. </w:t>
      </w:r>
      <w:r>
        <w:t xml:space="preserve">Các Webservice API của </w:t>
      </w:r>
      <w:r w:rsidR="000D7ABC" w:rsidRPr="000D7ABC">
        <w:rPr>
          <w:color w:val="000000"/>
        </w:rPr>
        <w:t>WAY4</w:t>
      </w:r>
      <w:r w:rsidR="000D7ABC">
        <w:rPr>
          <w:color w:val="000000"/>
        </w:rPr>
        <w:t xml:space="preserve"> </w:t>
      </w:r>
      <w:r>
        <w:rPr>
          <w:color w:val="000000"/>
        </w:rPr>
        <w:t xml:space="preserve">phụ trách xử lý các tính năng liên quan đến dòng tiền (quản lý số dư của các tài khoản khách hàng, nạp tiền, chuyển tiền, lịch sử giao dịch và truy xuất báo cáo). Trong khi đó, hệ thống Small Giving sẽ chịu trách </w:t>
      </w:r>
      <w:r>
        <w:rPr>
          <w:color w:val="000000"/>
        </w:rPr>
        <w:lastRenderedPageBreak/>
        <w:t>nhiệm xử lý các thông tin và giao dịch còn lại (chỉnh sửa thông tin người dùng, nội dung các hoạt động, tin tức, thông báo, v.v…)</w:t>
      </w:r>
    </w:p>
    <w:p w14:paraId="7168258A" w14:textId="58AF4B01" w:rsidR="0075390E" w:rsidRDefault="006366B1" w:rsidP="00DB0588">
      <w:pPr>
        <w:pStyle w:val="cham"/>
        <w:numPr>
          <w:ilvl w:val="0"/>
          <w:numId w:val="8"/>
        </w:numPr>
      </w:pPr>
      <w:r>
        <w:rPr>
          <w:b/>
        </w:rPr>
        <w:t>Nhà</w:t>
      </w:r>
      <w:r w:rsidR="0075390E">
        <w:rPr>
          <w:b/>
        </w:rPr>
        <w:t xml:space="preserve"> tài trợ</w:t>
      </w:r>
      <w:r w:rsidR="00FB5F45">
        <w:rPr>
          <w:b/>
        </w:rPr>
        <w:t xml:space="preserve"> </w:t>
      </w:r>
      <w:r w:rsidR="0075390E">
        <w:t xml:space="preserve">xuất hiện trong hệ thống khi có nhu cầu quảng cáo trên hệ thống. Với mỗi </w:t>
      </w:r>
      <w:r>
        <w:t>lần quảng cáo</w:t>
      </w:r>
      <w:r w:rsidR="0075390E">
        <w:t>, họ cần trả một kinh phí tài trợ nhất định để</w:t>
      </w:r>
      <w:r>
        <w:t xml:space="preserve"> nhận được</w:t>
      </w:r>
      <w:r w:rsidR="0075390E">
        <w:t xml:space="preserve"> thời gian quảng cáo tương ứng. </w:t>
      </w:r>
    </w:p>
    <w:p w14:paraId="77E4C288" w14:textId="165F65E4" w:rsidR="00FB5F45" w:rsidRDefault="006366B1" w:rsidP="00DB0588">
      <w:pPr>
        <w:pStyle w:val="cham"/>
        <w:numPr>
          <w:ilvl w:val="0"/>
          <w:numId w:val="8"/>
        </w:numPr>
      </w:pPr>
      <w:r>
        <w:rPr>
          <w:b/>
        </w:rPr>
        <w:t>N</w:t>
      </w:r>
      <w:r w:rsidR="00FB5F45">
        <w:rPr>
          <w:b/>
        </w:rPr>
        <w:t xml:space="preserve">gười thụ hưởng </w:t>
      </w:r>
      <w:r>
        <w:t>là đối tượng nhận các quyên góp từ nhà hảo tâm sau khi hoạt động thiện nguyện liên quan đến đối tượng này kết thúc.</w:t>
      </w:r>
    </w:p>
    <w:p w14:paraId="421E2C08" w14:textId="1A8C059A" w:rsidR="00D36022" w:rsidRPr="00D36022" w:rsidRDefault="00D36022" w:rsidP="00D36022"/>
    <w:p w14:paraId="08BF9E7E" w14:textId="3A300E6E" w:rsidR="00D36022" w:rsidRPr="00D36022" w:rsidRDefault="00D36022" w:rsidP="00D36022"/>
    <w:p w14:paraId="60A676D0" w14:textId="6D28F622" w:rsidR="00D36022" w:rsidRPr="00D36022" w:rsidRDefault="00D36022" w:rsidP="00D36022"/>
    <w:p w14:paraId="577757C2" w14:textId="186E8C6A" w:rsidR="00D36022" w:rsidRPr="00D36022" w:rsidRDefault="00D36022" w:rsidP="00D36022"/>
    <w:p w14:paraId="640D774D" w14:textId="73A6B909" w:rsidR="00D36022" w:rsidRPr="00D36022" w:rsidRDefault="00D36022" w:rsidP="00D36022"/>
    <w:p w14:paraId="5E1575F8" w14:textId="785B93EA" w:rsidR="00D36022" w:rsidRPr="00D36022" w:rsidRDefault="00D36022" w:rsidP="00D36022"/>
    <w:p w14:paraId="6C467CA1" w14:textId="672819CE" w:rsidR="00D36022" w:rsidRPr="00D36022" w:rsidRDefault="00D36022" w:rsidP="00D36022">
      <w:pPr>
        <w:tabs>
          <w:tab w:val="left" w:pos="1575"/>
        </w:tabs>
      </w:pPr>
      <w:r>
        <w:tab/>
      </w:r>
    </w:p>
    <w:p w14:paraId="509999F9" w14:textId="0CB70631" w:rsidR="00D93B51" w:rsidRDefault="00D93B51" w:rsidP="00A6615B">
      <w:pPr>
        <w:pStyle w:val="L3"/>
      </w:pPr>
      <w:bookmarkStart w:id="46" w:name="_Toc42507334"/>
      <w:r w:rsidRPr="000C78FA">
        <w:lastRenderedPageBreak/>
        <w:t>3.1.</w:t>
      </w:r>
      <w:r w:rsidR="00B55829">
        <w:t>3</w:t>
      </w:r>
      <w:r w:rsidRPr="000C78FA">
        <w:t xml:space="preserve">. </w:t>
      </w:r>
      <w:r>
        <w:t>Sơ đồ luồng dữ liệu mức đỉnh</w:t>
      </w:r>
      <w:bookmarkEnd w:id="46"/>
    </w:p>
    <w:p w14:paraId="1A6B1E67" w14:textId="56ECFBCD" w:rsidR="00B55829" w:rsidRPr="00D93B51" w:rsidRDefault="005A7EFB" w:rsidP="00D93B51">
      <w:pPr>
        <w:rPr>
          <w:b/>
          <w:i/>
          <w:szCs w:val="26"/>
        </w:rPr>
      </w:pPr>
      <w:r>
        <w:rPr>
          <w:noProof/>
        </w:rPr>
        <w:drawing>
          <wp:inline distT="0" distB="0" distL="0" distR="0" wp14:anchorId="38173829" wp14:editId="3FB32707">
            <wp:extent cx="5960745" cy="41751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0745" cy="4175125"/>
                    </a:xfrm>
                    <a:prstGeom prst="rect">
                      <a:avLst/>
                    </a:prstGeom>
                    <a:noFill/>
                    <a:ln>
                      <a:noFill/>
                    </a:ln>
                  </pic:spPr>
                </pic:pic>
              </a:graphicData>
            </a:graphic>
          </wp:inline>
        </w:drawing>
      </w:r>
    </w:p>
    <w:p w14:paraId="5A0BC45A" w14:textId="58ACD5CE" w:rsidR="00B9341B" w:rsidRDefault="00B55829" w:rsidP="00B41382">
      <w:pPr>
        <w:pStyle w:val="CapPic1"/>
      </w:pPr>
      <w:bookmarkStart w:id="47" w:name="_Toc38145543"/>
      <w:bookmarkStart w:id="48" w:name="_Toc42507370"/>
      <w:bookmarkStart w:id="49" w:name="_Toc42507466"/>
      <w:r>
        <w:t xml:space="preserve">Hình </w:t>
      </w:r>
      <w:r w:rsidR="00431755">
        <w:t>3</w:t>
      </w:r>
      <w:r>
        <w:t>.</w:t>
      </w:r>
      <w:r w:rsidR="00431755">
        <w:t>3</w:t>
      </w:r>
      <w:r>
        <w:t>: Sơ đồ luồng dữ liệu mức đỉnh.</w:t>
      </w:r>
      <w:bookmarkEnd w:id="47"/>
      <w:bookmarkEnd w:id="48"/>
      <w:bookmarkEnd w:id="49"/>
    </w:p>
    <w:p w14:paraId="35530D35" w14:textId="442904C9" w:rsidR="00B9341B" w:rsidRDefault="00B9341B" w:rsidP="00B9341B">
      <w:pPr>
        <w:pStyle w:val="FormChuan"/>
      </w:pPr>
      <w:r>
        <w:t xml:space="preserve">Sơ đồ luồng dữ liệu mức đỉnh trên hình </w:t>
      </w:r>
      <w:r w:rsidR="00B41382">
        <w:t xml:space="preserve">3.3 </w:t>
      </w:r>
      <w:r>
        <w:t>biểu diễn sự tương tác giữa hệ thống</w:t>
      </w:r>
      <w:r w:rsidR="0012485B">
        <w:t xml:space="preserve"> </w:t>
      </w:r>
      <w:r>
        <w:t>với tác nhân trực tiếp sử dụng hệ thống (</w:t>
      </w:r>
      <w:r w:rsidRPr="004019E0">
        <w:rPr>
          <w:i/>
        </w:rPr>
        <w:t>nhà hảo tâm</w:t>
      </w:r>
      <w:r>
        <w:t>) trong đó:</w:t>
      </w:r>
    </w:p>
    <w:p w14:paraId="7E00A14B" w14:textId="043A72CF" w:rsidR="000228EC" w:rsidRPr="000228EC" w:rsidRDefault="000228EC" w:rsidP="000228EC">
      <w:pPr>
        <w:pStyle w:val="FormChuan"/>
      </w:pPr>
      <w:r w:rsidRPr="004019E0">
        <w:rPr>
          <w:b/>
        </w:rPr>
        <w:t>Quản lý hoạt động thiện nguyện</w:t>
      </w:r>
      <w:r>
        <w:t xml:space="preserve">: kho dữ liệu chứa danh sách thông tin các hoạt động thiện nguyện, các tin tức và thông báo. </w:t>
      </w:r>
      <w:r>
        <w:t>N</w:t>
      </w:r>
      <w:r>
        <w:t>hận thông tin số dư tài khoản</w:t>
      </w:r>
      <w:r w:rsidR="004B5CD1">
        <w:t xml:space="preserve"> tương ứng với hoạt động</w:t>
      </w:r>
      <w:r>
        <w:t>, danh sách đăng ký theo dõi (</w:t>
      </w:r>
      <w:r w:rsidRPr="00267FC4">
        <w:rPr>
          <w:i/>
        </w:rPr>
        <w:t>để truy xuất</w:t>
      </w:r>
      <w:r>
        <w:rPr>
          <w:i/>
        </w:rPr>
        <w:t xml:space="preserve"> danh sách</w:t>
      </w:r>
      <w:r w:rsidRPr="00267FC4">
        <w:rPr>
          <w:i/>
        </w:rPr>
        <w:t xml:space="preserve"> đối tượng nhận thông báo</w:t>
      </w:r>
      <w:r>
        <w:t>)</w:t>
      </w:r>
      <w:r>
        <w:t xml:space="preserve"> </w:t>
      </w:r>
      <w:r>
        <w:t>từ kho dữ liệu</w:t>
      </w:r>
      <w:r w:rsidR="00AE6120">
        <w:t>.</w:t>
      </w:r>
    </w:p>
    <w:p w14:paraId="4E2E8D3C" w14:textId="634CD79F" w:rsidR="00B9341B" w:rsidRDefault="00B9341B" w:rsidP="00B9341B">
      <w:pPr>
        <w:pStyle w:val="FormChuan"/>
        <w:rPr>
          <w:i/>
          <w:iCs/>
        </w:rPr>
      </w:pPr>
      <w:r w:rsidRPr="004019E0">
        <w:rPr>
          <w:b/>
        </w:rPr>
        <w:t xml:space="preserve">Quản </w:t>
      </w:r>
      <w:r w:rsidR="007B740B">
        <w:rPr>
          <w:b/>
        </w:rPr>
        <w:t>lý</w:t>
      </w:r>
      <w:r w:rsidRPr="004019E0">
        <w:rPr>
          <w:b/>
        </w:rPr>
        <w:t xml:space="preserve"> góp ý</w:t>
      </w:r>
      <w:r>
        <w:t xml:space="preserve">: kho dữ liệu quản </w:t>
      </w:r>
      <w:r w:rsidR="00D65FC7">
        <w:t>lý</w:t>
      </w:r>
      <w:r>
        <w:t xml:space="preserve"> góp ý chứa danh sách các góp ý. Bộ phận này trong hệ thống nhận các thông tin góp ý từ nhà hảo tâm</w:t>
      </w:r>
      <w:r w:rsidR="00D65FC7">
        <w:t xml:space="preserve"> (</w:t>
      </w:r>
      <w:r w:rsidR="00D65FC7">
        <w:rPr>
          <w:i/>
          <w:iCs/>
        </w:rPr>
        <w:t>sinh viên, cán bộ giảng viên trong Học viện Ngân hàng).</w:t>
      </w:r>
    </w:p>
    <w:p w14:paraId="4462CADB" w14:textId="759FF20C" w:rsidR="007B740B" w:rsidRPr="00D65FC7" w:rsidRDefault="007B740B" w:rsidP="007B740B">
      <w:pPr>
        <w:pStyle w:val="FormChuan"/>
        <w:rPr>
          <w:i/>
          <w:iCs/>
        </w:rPr>
      </w:pPr>
      <w:r w:rsidRPr="004019E0">
        <w:rPr>
          <w:b/>
        </w:rPr>
        <w:t xml:space="preserve">Quản </w:t>
      </w:r>
      <w:r>
        <w:rPr>
          <w:b/>
        </w:rPr>
        <w:t>lý</w:t>
      </w:r>
      <w:r w:rsidRPr="004019E0">
        <w:rPr>
          <w:b/>
        </w:rPr>
        <w:t xml:space="preserve"> </w:t>
      </w:r>
      <w:r>
        <w:rPr>
          <w:b/>
        </w:rPr>
        <w:t>thành tích</w:t>
      </w:r>
      <w:r>
        <w:t xml:space="preserve">: kho dữ liệu quản lý </w:t>
      </w:r>
      <w:r>
        <w:t>thành tích</w:t>
      </w:r>
      <w:r>
        <w:t xml:space="preserve"> chứa </w:t>
      </w:r>
      <w:r>
        <w:t xml:space="preserve">thông tin về bảng xếp hạng chứa tên nhà hảo tâm và tổng số tiền họ quyên góp trong tháng cùng với đó là huy hiệu mà họ sẽ nhận được khi quyên góp đạt </w:t>
      </w:r>
      <w:r w:rsidR="007C37E5">
        <w:t>mức quy định.</w:t>
      </w:r>
    </w:p>
    <w:p w14:paraId="59985787" w14:textId="77777777" w:rsidR="007B740B" w:rsidRPr="00D65FC7" w:rsidRDefault="007B740B" w:rsidP="00B9341B">
      <w:pPr>
        <w:pStyle w:val="FormChuan"/>
        <w:rPr>
          <w:i/>
          <w:iCs/>
        </w:rPr>
      </w:pPr>
    </w:p>
    <w:p w14:paraId="6AED0E9C" w14:textId="0740D1A0" w:rsidR="00B9341B" w:rsidRDefault="00B9341B" w:rsidP="00B9341B">
      <w:pPr>
        <w:pStyle w:val="FormChuan"/>
      </w:pPr>
      <w:r w:rsidRPr="004019E0">
        <w:rPr>
          <w:b/>
        </w:rPr>
        <w:t>Quản lý tài khoản</w:t>
      </w:r>
      <w:r>
        <w:t>: kho dữ liệu quản lý tài khoản chứa danh sách thông tin người dùng. Bộ phận này trong hệ thống nhận yêu cầu đăng ký, đăng nhập từ nhà hảo tâm, trả về kết quả đăng ký đăng nhập thành công hoặc thất bại; nhận các yêu cầu thay đổi thông tin, mật khẩu</w:t>
      </w:r>
      <w:r w:rsidR="00D06204">
        <w:t>, yêu cầu cấp lại mật khẩu</w:t>
      </w:r>
      <w:r>
        <w:t xml:space="preserve"> từ nhà hảo; nhận thông tin số dư tài khoản từ kho dữ liệu giao dịch.</w:t>
      </w:r>
    </w:p>
    <w:p w14:paraId="07898637" w14:textId="5BF0F0A3" w:rsidR="004F7CAB" w:rsidRPr="004F7CAB" w:rsidRDefault="00B9341B" w:rsidP="00D65FC7">
      <w:pPr>
        <w:pStyle w:val="FormChuan"/>
      </w:pPr>
      <w:r w:rsidRPr="004019E0">
        <w:rPr>
          <w:b/>
        </w:rPr>
        <w:t>Quản lý giao dịch</w:t>
      </w:r>
      <w:r>
        <w:t>: kho dữ liệu chứa danh sách các giao dịch. Bộ phận này trong hệ thống nhận thông tin giao dịch</w:t>
      </w:r>
      <w:r w:rsidRPr="00724DC9">
        <w:rPr>
          <w:i/>
        </w:rPr>
        <w:t xml:space="preserve"> </w:t>
      </w:r>
      <w:r w:rsidRPr="00724DC9">
        <w:t xml:space="preserve">thực hiện </w:t>
      </w:r>
      <w:r w:rsidR="00C629DF">
        <w:t>nạp tiền</w:t>
      </w:r>
      <w:r w:rsidRPr="00724DC9">
        <w:t xml:space="preserve">, thực hiện điểm danh, </w:t>
      </w:r>
      <w:r>
        <w:t xml:space="preserve">nhận </w:t>
      </w:r>
      <w:r w:rsidR="00C629DF">
        <w:t>yêu cầu tra cứ lịch sử giao dịch theo ngày tháng và trả về kết quả tương ứng theo yêu cầu của nhà hảo tâm.</w:t>
      </w:r>
    </w:p>
    <w:p w14:paraId="5BDC1FA5" w14:textId="26D297DD" w:rsidR="00D93B51" w:rsidRDefault="00D93B51" w:rsidP="00A6615B">
      <w:pPr>
        <w:pStyle w:val="L3"/>
      </w:pPr>
      <w:bookmarkStart w:id="50" w:name="_Toc42507335"/>
      <w:r w:rsidRPr="000C78FA">
        <w:t>3.1.</w:t>
      </w:r>
      <w:r w:rsidR="00B55829">
        <w:t>4</w:t>
      </w:r>
      <w:r w:rsidRPr="000C78FA">
        <w:t xml:space="preserve">. </w:t>
      </w:r>
      <w:r>
        <w:t>Mô tả các quy trình nghiệp vụ</w:t>
      </w:r>
      <w:bookmarkEnd w:id="50"/>
    </w:p>
    <w:p w14:paraId="71BEA77F" w14:textId="3A951B44" w:rsidR="00B55829" w:rsidRPr="00645C81" w:rsidRDefault="00B55829" w:rsidP="00EC22BC">
      <w:pPr>
        <w:pStyle w:val="L4"/>
      </w:pPr>
      <w:bookmarkStart w:id="51" w:name="_Toc42507336"/>
      <w:r w:rsidRPr="00645C81">
        <w:t>3.1.4.1. Quy trình đăng ký</w:t>
      </w:r>
      <w:bookmarkEnd w:id="51"/>
    </w:p>
    <w:p w14:paraId="34A6C259" w14:textId="15A9343A" w:rsidR="00B55829" w:rsidRPr="00645C81" w:rsidRDefault="00B55829" w:rsidP="00EC22BC">
      <w:pPr>
        <w:pStyle w:val="L5"/>
      </w:pPr>
      <w:bookmarkStart w:id="52" w:name="_Toc42507337"/>
      <w:r w:rsidRPr="00645C81">
        <w:t>3.1.4.1.1. Luồng quy trình</w:t>
      </w:r>
      <w:bookmarkEnd w:id="52"/>
    </w:p>
    <w:p w14:paraId="2A8CC23C" w14:textId="62856D93" w:rsidR="00B55829" w:rsidRDefault="00B55829" w:rsidP="00B55829">
      <w:pPr>
        <w:pStyle w:val="FormChuan"/>
        <w:jc w:val="center"/>
      </w:pPr>
      <w:r>
        <w:rPr>
          <w:rFonts w:eastAsia="Times New Roman" w:cs="Times New Roman"/>
          <w:noProof/>
          <w:color w:val="000000"/>
          <w:szCs w:val="26"/>
        </w:rPr>
        <w:lastRenderedPageBreak/>
        <w:drawing>
          <wp:inline distT="0" distB="0" distL="0" distR="0" wp14:anchorId="7B4354A2" wp14:editId="6112B34D">
            <wp:extent cx="3742690" cy="4689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đăngký-fn.png"/>
                    <pic:cNvPicPr/>
                  </pic:nvPicPr>
                  <pic:blipFill>
                    <a:blip r:embed="rId17">
                      <a:extLst>
                        <a:ext uri="{28A0092B-C50C-407E-A947-70E740481C1C}">
                          <a14:useLocalDpi xmlns:a14="http://schemas.microsoft.com/office/drawing/2010/main" val="0"/>
                        </a:ext>
                      </a:extLst>
                    </a:blip>
                    <a:stretch>
                      <a:fillRect/>
                    </a:stretch>
                  </pic:blipFill>
                  <pic:spPr>
                    <a:xfrm>
                      <a:off x="0" y="0"/>
                      <a:ext cx="3744257" cy="4691599"/>
                    </a:xfrm>
                    <a:prstGeom prst="rect">
                      <a:avLst/>
                    </a:prstGeom>
                  </pic:spPr>
                </pic:pic>
              </a:graphicData>
            </a:graphic>
          </wp:inline>
        </w:drawing>
      </w:r>
    </w:p>
    <w:p w14:paraId="3A08E8C3" w14:textId="403DC12E" w:rsidR="00431755" w:rsidRPr="00D93B51" w:rsidRDefault="00431755" w:rsidP="008B1BCE">
      <w:pPr>
        <w:pStyle w:val="CapPic1"/>
      </w:pPr>
      <w:bookmarkStart w:id="53" w:name="_Toc42507371"/>
      <w:bookmarkStart w:id="54" w:name="_Toc42507467"/>
      <w:r w:rsidRPr="003221F2">
        <w:t xml:space="preserve">Hình </w:t>
      </w:r>
      <w:r>
        <w:t>3</w:t>
      </w:r>
      <w:r>
        <w:rPr>
          <w:noProof/>
        </w:rPr>
        <w:t>.4</w:t>
      </w:r>
      <w:r w:rsidRPr="003221F2">
        <w:t xml:space="preserve">: </w:t>
      </w:r>
      <w:r>
        <w:t>Quy trình đăng ký tài khoản</w:t>
      </w:r>
      <w:r w:rsidRPr="003221F2">
        <w:t>.</w:t>
      </w:r>
      <w:bookmarkEnd w:id="53"/>
      <w:bookmarkEnd w:id="54"/>
    </w:p>
    <w:p w14:paraId="71EC7DC4"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364034E0" w14:textId="6D08492F" w:rsidR="00B55829" w:rsidRDefault="00B55829" w:rsidP="00EC22BC">
      <w:pPr>
        <w:pStyle w:val="L5"/>
      </w:pPr>
      <w:bookmarkStart w:id="55" w:name="_Toc42507338"/>
      <w:r>
        <w:lastRenderedPageBreak/>
        <w:t>3.1.4.1.2. Đặc tả chi tiết</w:t>
      </w:r>
      <w:bookmarkEnd w:id="55"/>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B55829" w14:paraId="094ED69A"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2031DD3"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C9BDF54"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60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2D34B6C"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F0120AA"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B55829" w14:paraId="12DA104E"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B984E" w14:textId="77777777" w:rsidR="00B55829" w:rsidRPr="00BE1728" w:rsidRDefault="00B55829" w:rsidP="005E18F8">
            <w:pPr>
              <w:spacing w:before="120" w:after="120" w:line="312" w:lineRule="auto"/>
              <w:jc w:val="center"/>
              <w:rPr>
                <w:rFonts w:eastAsia="Times New Roman" w:cs="Times New Roman"/>
                <w:color w:val="FF0000"/>
                <w:szCs w:val="26"/>
              </w:rPr>
            </w:pPr>
            <w:r w:rsidRPr="00BE1728">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EB150"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Yêu cầu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A3D9A" w14:textId="77777777" w:rsidR="00875970" w:rsidRPr="00BE1728" w:rsidRDefault="00875970" w:rsidP="00DB0588">
            <w:pPr>
              <w:pStyle w:val="cham"/>
              <w:numPr>
                <w:ilvl w:val="0"/>
                <w:numId w:val="18"/>
              </w:numPr>
              <w:rPr>
                <w:color w:val="FF0000"/>
              </w:rPr>
            </w:pPr>
            <w:r w:rsidRPr="00BE1728">
              <w:rPr>
                <w:color w:val="FF0000"/>
              </w:rPr>
              <w:t>Nhà hảo tâm khi truy cập ứng dụng sẽ được yêu cầu “Đăng nhập” khi đã có tài khoản hoặc “Đăng ký” khi chưa có tài khoản</w:t>
            </w:r>
          </w:p>
          <w:p w14:paraId="104629E3" w14:textId="77777777" w:rsidR="00B55829" w:rsidRPr="00BE1728" w:rsidRDefault="00B55829" w:rsidP="00DB0588">
            <w:pPr>
              <w:pStyle w:val="cham"/>
              <w:numPr>
                <w:ilvl w:val="0"/>
                <w:numId w:val="18"/>
              </w:numPr>
              <w:rPr>
                <w:color w:val="FF0000"/>
              </w:rPr>
            </w:pPr>
            <w:r w:rsidRPr="00BE1728">
              <w:rPr>
                <w:color w:val="FF0000"/>
              </w:rPr>
              <w:t>Chọn tính năng “Đăng ký” để yêu cầu đăng ký tài khoản.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190BA"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Nhà hảo tâm</w:t>
            </w:r>
          </w:p>
        </w:tc>
      </w:tr>
      <w:tr w:rsidR="00B55829" w14:paraId="6EA79AF1"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046FE" w14:textId="77777777" w:rsidR="00B55829" w:rsidRPr="00BE1728" w:rsidRDefault="00B55829" w:rsidP="005E18F8">
            <w:pPr>
              <w:spacing w:before="120" w:after="120" w:line="312" w:lineRule="auto"/>
              <w:jc w:val="center"/>
              <w:rPr>
                <w:rFonts w:eastAsia="Times New Roman" w:cs="Times New Roman"/>
                <w:color w:val="FF0000"/>
                <w:szCs w:val="26"/>
              </w:rPr>
            </w:pPr>
            <w:r w:rsidRPr="00BE1728">
              <w:rPr>
                <w:rFonts w:eastAsia="Times New Roman" w:cs="Times New Roman"/>
                <w:color w:val="FF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06320"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Nhập các thông tin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7AF32" w14:textId="0BFFDCD6" w:rsidR="00B55829" w:rsidRPr="00BE1728" w:rsidRDefault="00B55829" w:rsidP="00DB0588">
            <w:pPr>
              <w:numPr>
                <w:ilvl w:val="0"/>
                <w:numId w:val="19"/>
              </w:numPr>
              <w:pBdr>
                <w:top w:val="nil"/>
                <w:left w:val="nil"/>
                <w:bottom w:val="nil"/>
                <w:right w:val="nil"/>
                <w:between w:val="nil"/>
              </w:pBdr>
              <w:spacing w:after="0" w:line="312" w:lineRule="auto"/>
              <w:jc w:val="both"/>
              <w:rPr>
                <w:rFonts w:eastAsia="Times New Roman" w:cs="Times New Roman"/>
                <w:color w:val="FF0000"/>
                <w:szCs w:val="26"/>
              </w:rPr>
            </w:pPr>
            <w:r w:rsidRPr="00BE1728">
              <w:rPr>
                <w:rFonts w:eastAsia="Times New Roman" w:cs="Times New Roman"/>
                <w:color w:val="FF0000"/>
                <w:szCs w:val="26"/>
              </w:rPr>
              <w:t xml:space="preserve">Nhà hảo tâm nhập vào </w:t>
            </w:r>
            <w:r w:rsidRPr="00BE1728">
              <w:rPr>
                <w:rFonts w:eastAsia="Times New Roman" w:cs="Times New Roman"/>
                <w:i/>
                <w:color w:val="FF0000"/>
                <w:szCs w:val="26"/>
              </w:rPr>
              <w:t>Họ tên,</w:t>
            </w:r>
            <w:r w:rsidRPr="00BE1728">
              <w:rPr>
                <w:rFonts w:eastAsia="Times New Roman" w:cs="Times New Roman"/>
                <w:color w:val="FF0000"/>
                <w:szCs w:val="26"/>
              </w:rPr>
              <w:t xml:space="preserve"> </w:t>
            </w:r>
            <w:r w:rsidRPr="00BE1728">
              <w:rPr>
                <w:rFonts w:eastAsia="Times New Roman" w:cs="Times New Roman"/>
                <w:i/>
                <w:color w:val="FF0000"/>
                <w:szCs w:val="26"/>
              </w:rPr>
              <w:t>Email,</w:t>
            </w:r>
            <w:r w:rsidRPr="00BE1728">
              <w:rPr>
                <w:rFonts w:eastAsia="Times New Roman" w:cs="Times New Roman"/>
                <w:color w:val="FF0000"/>
                <w:szCs w:val="26"/>
              </w:rPr>
              <w:t xml:space="preserve"> </w:t>
            </w:r>
            <w:r w:rsidRPr="00BE1728">
              <w:rPr>
                <w:rFonts w:eastAsia="Times New Roman" w:cs="Times New Roman"/>
                <w:i/>
                <w:color w:val="FF0000"/>
                <w:szCs w:val="26"/>
              </w:rPr>
              <w:t>Số điện thoại</w:t>
            </w:r>
            <w:r w:rsidRPr="00BE1728">
              <w:rPr>
                <w:rFonts w:eastAsia="Times New Roman" w:cs="Times New Roman"/>
                <w:color w:val="FF0000"/>
                <w:szCs w:val="26"/>
              </w:rPr>
              <w:t xml:space="preserve">, </w:t>
            </w:r>
            <w:r w:rsidRPr="00BE1728">
              <w:rPr>
                <w:rFonts w:eastAsia="Times New Roman" w:cs="Times New Roman"/>
                <w:i/>
                <w:color w:val="FF0000"/>
                <w:szCs w:val="26"/>
              </w:rPr>
              <w:t>Mật khẩ</w:t>
            </w:r>
            <w:r w:rsidR="00875970" w:rsidRPr="00BE1728">
              <w:rPr>
                <w:rFonts w:eastAsia="Times New Roman" w:cs="Times New Roman"/>
                <w:i/>
                <w:color w:val="FF0000"/>
                <w:szCs w:val="26"/>
              </w:rPr>
              <w:t>u</w:t>
            </w:r>
            <w:r w:rsidRPr="00BE1728">
              <w:rPr>
                <w:rFonts w:eastAsia="Times New Roman" w:cs="Times New Roman"/>
                <w:color w:val="FF0000"/>
                <w:szCs w:val="26"/>
              </w:rPr>
              <w:t xml:space="preserve">, </w:t>
            </w:r>
            <w:r w:rsidRPr="00BE1728">
              <w:rPr>
                <w:rFonts w:eastAsia="Times New Roman" w:cs="Times New Roman"/>
                <w:i/>
                <w:color w:val="FF0000"/>
                <w:szCs w:val="26"/>
              </w:rPr>
              <w:t>Nhập lại mật khẩu.</w:t>
            </w:r>
          </w:p>
          <w:p w14:paraId="5CD8F292" w14:textId="275102B4" w:rsidR="00B55829" w:rsidRPr="004D466B" w:rsidRDefault="00B55829" w:rsidP="00DB0588">
            <w:pPr>
              <w:pStyle w:val="ListParagraph"/>
              <w:numPr>
                <w:ilvl w:val="1"/>
                <w:numId w:val="19"/>
              </w:numPr>
              <w:pBdr>
                <w:top w:val="nil"/>
                <w:left w:val="nil"/>
                <w:bottom w:val="nil"/>
                <w:right w:val="nil"/>
                <w:between w:val="nil"/>
              </w:pBdr>
              <w:spacing w:after="0" w:line="312" w:lineRule="auto"/>
              <w:rPr>
                <w:rFonts w:eastAsia="Times New Roman" w:cs="Times New Roman"/>
                <w:color w:val="FF0000"/>
                <w:szCs w:val="26"/>
              </w:rPr>
            </w:pPr>
            <w:r w:rsidRPr="004D466B">
              <w:rPr>
                <w:rFonts w:eastAsia="Times New Roman" w:cs="Times New Roman"/>
                <w:color w:val="FF0000"/>
                <w:szCs w:val="26"/>
              </w:rPr>
              <w:t xml:space="preserve">Quy định: </w:t>
            </w:r>
          </w:p>
          <w:p w14:paraId="3E2B949E" w14:textId="7831E891" w:rsidR="00B55829" w:rsidRPr="00BE1728" w:rsidRDefault="00B55829"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BE1728">
              <w:rPr>
                <w:rFonts w:eastAsia="Times New Roman" w:cs="Times New Roman"/>
                <w:color w:val="FF0000"/>
                <w:szCs w:val="26"/>
              </w:rPr>
              <w:t>Email: chứa ký tự “@”.</w:t>
            </w:r>
          </w:p>
          <w:p w14:paraId="28F13F1A" w14:textId="2B7FBC88" w:rsidR="00B55829" w:rsidRPr="00BE1728" w:rsidRDefault="00B55829"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BE1728">
              <w:rPr>
                <w:rFonts w:eastAsia="Times New Roman" w:cs="Times New Roman"/>
                <w:color w:val="FF0000"/>
                <w:szCs w:val="26"/>
              </w:rPr>
              <w:t xml:space="preserve">Mật khẩu: </w:t>
            </w:r>
            <w:r w:rsidR="00BE1728">
              <w:rPr>
                <w:rFonts w:eastAsia="Times New Roman" w:cs="Times New Roman"/>
                <w:color w:val="FF0000"/>
                <w:szCs w:val="26"/>
              </w:rPr>
              <w:t>từ 6 ký tự</w:t>
            </w:r>
            <w:r w:rsidRPr="00BE1728">
              <w:rPr>
                <w:rFonts w:eastAsia="Times New Roman" w:cs="Times New Roman"/>
                <w:color w:val="FF0000"/>
                <w:szCs w:val="26"/>
              </w:rPr>
              <w:t>.</w:t>
            </w:r>
          </w:p>
          <w:p w14:paraId="4A0E89C8" w14:textId="4F717F0B" w:rsidR="00B55829" w:rsidRPr="00BE1728" w:rsidRDefault="00B55829"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BE1728">
              <w:rPr>
                <w:rFonts w:eastAsia="Times New Roman" w:cs="Times New Roman"/>
                <w:color w:val="FF0000"/>
                <w:szCs w:val="26"/>
              </w:rPr>
              <w:t>Nhập lại mật khẩu: trùng mật khẩ</w:t>
            </w:r>
            <w:r w:rsidR="00BE1728">
              <w:rPr>
                <w:rFonts w:eastAsia="Times New Roman" w:cs="Times New Roman"/>
                <w:color w:val="FF0000"/>
                <w:szCs w:val="26"/>
              </w:rPr>
              <w:t>u trên</w:t>
            </w:r>
            <w:r w:rsidRPr="00BE1728">
              <w:rPr>
                <w:rFonts w:eastAsia="Times New Roman" w:cs="Times New Roman"/>
                <w:color w:val="FF0000"/>
                <w:szCs w:val="26"/>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A67C"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Nhà hảo tâm</w:t>
            </w:r>
          </w:p>
        </w:tc>
      </w:tr>
      <w:tr w:rsidR="00B55829" w:rsidRPr="00645C81" w14:paraId="701208B4"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FFCB9" w14:textId="77777777" w:rsidR="00B55829" w:rsidRPr="00645C81" w:rsidRDefault="00B55829"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11B5" w14:textId="77777777" w:rsidR="00B55829" w:rsidRPr="00645C81" w:rsidRDefault="00B55829"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Xác nhận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7380E" w14:textId="754C7387" w:rsidR="00B55829" w:rsidRPr="00645C81" w:rsidRDefault="00B55829" w:rsidP="00DB0588">
            <w:pPr>
              <w:pStyle w:val="cham"/>
              <w:numPr>
                <w:ilvl w:val="0"/>
                <w:numId w:val="20"/>
              </w:numPr>
              <w:rPr>
                <w:color w:val="FF0000"/>
              </w:rPr>
            </w:pPr>
            <w:r w:rsidRPr="00645C81">
              <w:rPr>
                <w:color w:val="FF0000"/>
              </w:rPr>
              <w:t>Nhà hảo tâm nhấn nút đăng ký tài khoản.</w:t>
            </w:r>
          </w:p>
          <w:p w14:paraId="7DCE28C1" w14:textId="3174A610" w:rsidR="00B55829" w:rsidRPr="00645C81" w:rsidRDefault="00B55829" w:rsidP="00DB0588">
            <w:pPr>
              <w:pStyle w:val="cham"/>
              <w:numPr>
                <w:ilvl w:val="0"/>
                <w:numId w:val="20"/>
              </w:numPr>
              <w:rPr>
                <w:color w:val="FF0000"/>
              </w:rPr>
            </w:pPr>
            <w:r w:rsidRPr="00645C81">
              <w:rPr>
                <w:color w:val="FF0000"/>
              </w:rPr>
              <w:t xml:space="preserve">Hệ thống Small Giving gọi API (1.1) </w:t>
            </w:r>
            <w:r w:rsidR="00A918D1" w:rsidRPr="00645C81">
              <w:rPr>
                <w:color w:val="FF0000"/>
              </w:rPr>
              <w:t>kiểm tra sự tồn tại của số điện thoại và email trong hệ thống</w:t>
            </w:r>
            <w:r w:rsidRPr="00645C81">
              <w:rPr>
                <w:color w:val="FF0000"/>
              </w:rPr>
              <w:t xml:space="preserve">, nếu đã tồn tại </w:t>
            </w:r>
            <w:r w:rsidR="00A918D1" w:rsidRPr="00645C81">
              <w:rPr>
                <w:color w:val="FF0000"/>
              </w:rPr>
              <w:t>ứng dụng sẽ</w:t>
            </w:r>
            <w:r w:rsidRPr="00645C81">
              <w:rPr>
                <w:color w:val="FF0000"/>
              </w:rPr>
              <w:t xml:space="preserve"> hiển thị cảnh báo “Số điện thoại</w:t>
            </w:r>
            <w:r w:rsidR="00A918D1" w:rsidRPr="00645C81">
              <w:rPr>
                <w:color w:val="FF0000"/>
              </w:rPr>
              <w:t xml:space="preserve"> hoặc email</w:t>
            </w:r>
            <w:r w:rsidRPr="00645C81">
              <w:rPr>
                <w:color w:val="FF0000"/>
              </w:rPr>
              <w:t xml:space="preserve"> đã tồn tại” nhà hảo tâm cần nhập lại thông tin đăng ký. Nếu chưa tồn tại thực hiện tạo tài khoản mới.</w:t>
            </w:r>
          </w:p>
          <w:p w14:paraId="68FE72BD" w14:textId="4D745755" w:rsidR="00B55829" w:rsidRPr="00645C81" w:rsidRDefault="00B55829" w:rsidP="00DB0588">
            <w:pPr>
              <w:pStyle w:val="cham"/>
              <w:numPr>
                <w:ilvl w:val="0"/>
                <w:numId w:val="20"/>
              </w:numPr>
              <w:rPr>
                <w:color w:val="FF0000"/>
              </w:rPr>
            </w:pPr>
            <w:r w:rsidRPr="00645C81">
              <w:rPr>
                <w:color w:val="FF0000"/>
              </w:rPr>
              <w:t xml:space="preserve">Hệ thống </w:t>
            </w:r>
            <w:r w:rsidR="000D7ABC" w:rsidRPr="000D7ABC">
              <w:rPr>
                <w:color w:val="FF0000"/>
              </w:rPr>
              <w:t>WAY4</w:t>
            </w:r>
            <w:r w:rsidRPr="00645C81">
              <w:rPr>
                <w:color w:val="FF0000"/>
              </w:rPr>
              <w:t xml:space="preserve">gọi API (1.2) thực hiện tạo tài khoản mới. </w:t>
            </w:r>
          </w:p>
          <w:p w14:paraId="0484BBF8" w14:textId="6B9E8411" w:rsidR="00B55829" w:rsidRPr="00645C81" w:rsidRDefault="00B55829" w:rsidP="00DB0588">
            <w:pPr>
              <w:pStyle w:val="cham"/>
              <w:numPr>
                <w:ilvl w:val="0"/>
                <w:numId w:val="20"/>
              </w:numPr>
              <w:rPr>
                <w:color w:val="FF0000"/>
              </w:rPr>
            </w:pPr>
            <w:r w:rsidRPr="00645C81">
              <w:rPr>
                <w:color w:val="FF0000"/>
              </w:rPr>
              <w:t>Hệ thống Small Giving trả về thông báo “</w:t>
            </w:r>
            <w:r w:rsidR="00920B76" w:rsidRPr="00645C81">
              <w:rPr>
                <w:color w:val="FF0000"/>
              </w:rPr>
              <w:t>Đăng ký</w:t>
            </w:r>
            <w:r w:rsidRPr="00645C81">
              <w:rPr>
                <w:color w:val="FF0000"/>
              </w:rPr>
              <w:t xml:space="preserve"> thành công”.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BBD82" w14:textId="15C40FF2" w:rsidR="00B55829" w:rsidRPr="00645C81" w:rsidRDefault="00B55829"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 xml:space="preserve">Nhà hảo tâm, Small Giving, </w:t>
            </w:r>
            <w:r w:rsidR="000D7ABC" w:rsidRPr="000D7ABC">
              <w:rPr>
                <w:rFonts w:eastAsia="Times New Roman" w:cs="Times New Roman"/>
                <w:color w:val="FF0000"/>
                <w:szCs w:val="26"/>
              </w:rPr>
              <w:t>WAY4</w:t>
            </w:r>
          </w:p>
        </w:tc>
      </w:tr>
    </w:tbl>
    <w:p w14:paraId="64F4937B" w14:textId="007BE17C" w:rsidR="00431755" w:rsidRPr="00431755" w:rsidRDefault="00BA2EA2" w:rsidP="00AF27F3">
      <w:pPr>
        <w:pStyle w:val="CapTbl1"/>
      </w:pPr>
      <w:bookmarkStart w:id="56" w:name="_Toc42442539"/>
      <w:bookmarkStart w:id="57" w:name="_Toc42507438"/>
      <w:r>
        <w:t>Bảng</w:t>
      </w:r>
      <w:r w:rsidR="00431755" w:rsidRPr="003221F2">
        <w:t xml:space="preserve"> </w:t>
      </w:r>
      <w:r w:rsidR="00431755">
        <w:t>3</w:t>
      </w:r>
      <w:r w:rsidR="00431755">
        <w:rPr>
          <w:noProof/>
        </w:rPr>
        <w:t>.1</w:t>
      </w:r>
      <w:r w:rsidR="00431755" w:rsidRPr="003221F2">
        <w:t xml:space="preserve">: </w:t>
      </w:r>
      <w:r>
        <w:t>Đặc tả chi tiết quy trình đăng ký</w:t>
      </w:r>
      <w:r w:rsidR="000D545A">
        <w:t xml:space="preserve"> tài khoản</w:t>
      </w:r>
      <w:r w:rsidR="00431755" w:rsidRPr="003221F2">
        <w:t>.</w:t>
      </w:r>
      <w:bookmarkEnd w:id="56"/>
      <w:bookmarkEnd w:id="57"/>
    </w:p>
    <w:p w14:paraId="39F4B8DE" w14:textId="1C28D15D" w:rsidR="00B55829" w:rsidRPr="00645C81" w:rsidRDefault="00B55829" w:rsidP="00EC22BC">
      <w:pPr>
        <w:pStyle w:val="L4"/>
      </w:pPr>
      <w:bookmarkStart w:id="58" w:name="_Toc42507339"/>
      <w:r w:rsidRPr="00645C81">
        <w:t>3.1.4.2. Quy trình đăng nhập</w:t>
      </w:r>
      <w:bookmarkEnd w:id="58"/>
    </w:p>
    <w:p w14:paraId="7C650180" w14:textId="364BA9A3" w:rsidR="00B55829" w:rsidRPr="00645C81" w:rsidRDefault="00B55829" w:rsidP="00EC22BC">
      <w:pPr>
        <w:pStyle w:val="L5"/>
      </w:pPr>
      <w:bookmarkStart w:id="59" w:name="_Toc42507340"/>
      <w:r w:rsidRPr="00645C81">
        <w:lastRenderedPageBreak/>
        <w:t>3.1.4.</w:t>
      </w:r>
      <w:r w:rsidR="003A5593" w:rsidRPr="00645C81">
        <w:t>2</w:t>
      </w:r>
      <w:r w:rsidRPr="00645C81">
        <w:t>.1. Luồng quy trình</w:t>
      </w:r>
      <w:bookmarkEnd w:id="59"/>
    </w:p>
    <w:p w14:paraId="49F77812" w14:textId="75C8506B" w:rsidR="00B55829" w:rsidRDefault="003A5593" w:rsidP="00B55829">
      <w:pPr>
        <w:pStyle w:val="FormChuan"/>
        <w:jc w:val="center"/>
        <w:rPr>
          <w:color w:val="FF0000"/>
        </w:rPr>
      </w:pPr>
      <w:ins w:id="60" w:author="HONGPHAN" w:date="2020-04-25T00:33:00Z">
        <w:r w:rsidRPr="00645C81">
          <w:rPr>
            <w:noProof/>
            <w:color w:val="FF0000"/>
          </w:rPr>
          <w:drawing>
            <wp:inline distT="0" distB="0" distL="0" distR="0" wp14:anchorId="4EE4F085" wp14:editId="3FEC00A0">
              <wp:extent cx="3724644" cy="4930599"/>
              <wp:effectExtent l="0" t="0" r="952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đăng nhập v5.png"/>
                      <pic:cNvPicPr/>
                    </pic:nvPicPr>
                    <pic:blipFill>
                      <a:blip r:embed="rId18">
                        <a:extLst>
                          <a:ext uri="{28A0092B-C50C-407E-A947-70E740481C1C}">
                            <a14:useLocalDpi xmlns:a14="http://schemas.microsoft.com/office/drawing/2010/main" val="0"/>
                          </a:ext>
                        </a:extLst>
                      </a:blip>
                      <a:stretch>
                        <a:fillRect/>
                      </a:stretch>
                    </pic:blipFill>
                    <pic:spPr>
                      <a:xfrm>
                        <a:off x="0" y="0"/>
                        <a:ext cx="3752934" cy="4968048"/>
                      </a:xfrm>
                      <a:prstGeom prst="rect">
                        <a:avLst/>
                      </a:prstGeom>
                    </pic:spPr>
                  </pic:pic>
                </a:graphicData>
              </a:graphic>
            </wp:inline>
          </w:drawing>
        </w:r>
      </w:ins>
    </w:p>
    <w:p w14:paraId="20C20AEA" w14:textId="4EB1614F" w:rsidR="000D545A" w:rsidRPr="000D545A" w:rsidRDefault="000D545A" w:rsidP="008B1BCE">
      <w:pPr>
        <w:pStyle w:val="CapPic1"/>
      </w:pPr>
      <w:bookmarkStart w:id="61" w:name="_Toc42507372"/>
      <w:bookmarkStart w:id="62" w:name="_Toc42507468"/>
      <w:r w:rsidRPr="003221F2">
        <w:t xml:space="preserve">Hình </w:t>
      </w:r>
      <w:r>
        <w:t>3</w:t>
      </w:r>
      <w:r>
        <w:rPr>
          <w:noProof/>
        </w:rPr>
        <w:t>.5: Quy trình đăng nhập tài khoản</w:t>
      </w:r>
      <w:r w:rsidRPr="003221F2">
        <w:t>.</w:t>
      </w:r>
      <w:bookmarkEnd w:id="61"/>
      <w:bookmarkEnd w:id="62"/>
    </w:p>
    <w:p w14:paraId="35C62C06" w14:textId="3D951723" w:rsidR="00B55829" w:rsidRPr="00645C81" w:rsidRDefault="00B55829" w:rsidP="00EC22BC">
      <w:pPr>
        <w:pStyle w:val="L5"/>
      </w:pPr>
      <w:bookmarkStart w:id="63" w:name="_Toc42507341"/>
      <w:r w:rsidRPr="00645C81">
        <w:t>3.1.4.</w:t>
      </w:r>
      <w:r w:rsidR="003A5593" w:rsidRPr="00645C81">
        <w:t>2</w:t>
      </w:r>
      <w:r w:rsidRPr="00645C81">
        <w:t>.2. Đặc tả chi tiết</w:t>
      </w:r>
      <w:bookmarkEnd w:id="63"/>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3A5593" w:rsidRPr="00645C81" w14:paraId="5247E408"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F374197"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5DBE917"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60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089E9C6"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5DA49A3"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645C81" w14:paraId="583DC9F2"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3DD73"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356C0"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Yêu cầu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3D2A6" w14:textId="2693216B" w:rsidR="003A5593" w:rsidRPr="00645C81" w:rsidRDefault="00783398" w:rsidP="00DB0588">
            <w:pPr>
              <w:pStyle w:val="cham"/>
              <w:numPr>
                <w:ilvl w:val="0"/>
                <w:numId w:val="21"/>
              </w:numPr>
              <w:rPr>
                <w:color w:val="FF0000"/>
              </w:rPr>
            </w:pPr>
            <w:r w:rsidRPr="00645C81">
              <w:rPr>
                <w:color w:val="FF0000"/>
              </w:rPr>
              <w:t>Nhà hảo tâm khi truy cập ứng dụng sẽ được yêu cầu “Đăng nhập” khi đã có tài khoản hoặc “Đăng ký” khi chưa có tài khoản</w:t>
            </w:r>
          </w:p>
          <w:p w14:paraId="55250E68" w14:textId="77777777" w:rsidR="003A5593" w:rsidRPr="00645C81" w:rsidRDefault="003A5593" w:rsidP="00DB0588">
            <w:pPr>
              <w:pStyle w:val="cham"/>
              <w:numPr>
                <w:ilvl w:val="0"/>
                <w:numId w:val="21"/>
              </w:numPr>
              <w:rPr>
                <w:color w:val="FF0000"/>
              </w:rPr>
            </w:pPr>
            <w:r w:rsidRPr="00645C81">
              <w:rPr>
                <w:color w:val="FF0000"/>
              </w:rPr>
              <w:lastRenderedPageBreak/>
              <w:t>Chọn tính năng “Đăng nhập” để yêu cầu đăng nhập tài khoản.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9F6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lastRenderedPageBreak/>
              <w:t>Nhà hảo tâm</w:t>
            </w:r>
          </w:p>
        </w:tc>
      </w:tr>
      <w:tr w:rsidR="003A5593" w:rsidRPr="00645C81" w14:paraId="2B6591FF"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9241A"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AD57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Nhập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D57F" w14:textId="77777777" w:rsidR="00732BD2" w:rsidRPr="00645C81" w:rsidRDefault="003A5593" w:rsidP="00DB0588">
            <w:pPr>
              <w:pStyle w:val="cham"/>
              <w:numPr>
                <w:ilvl w:val="0"/>
                <w:numId w:val="21"/>
              </w:numPr>
              <w:rPr>
                <w:color w:val="FF0000"/>
              </w:rPr>
            </w:pPr>
            <w:r w:rsidRPr="00645C81">
              <w:rPr>
                <w:color w:val="FF0000"/>
              </w:rPr>
              <w:t xml:space="preserve">Nhà hảo tâm nhập vào </w:t>
            </w:r>
            <w:r w:rsidRPr="00645C81">
              <w:rPr>
                <w:i/>
                <w:color w:val="FF0000"/>
              </w:rPr>
              <w:t>Số điện thoại</w:t>
            </w:r>
            <w:r w:rsidRPr="00645C81">
              <w:rPr>
                <w:color w:val="FF0000"/>
              </w:rPr>
              <w:t xml:space="preserve"> hoặc </w:t>
            </w:r>
            <w:r w:rsidRPr="00645C81">
              <w:rPr>
                <w:i/>
                <w:color w:val="FF0000"/>
              </w:rPr>
              <w:t>Email</w:t>
            </w:r>
            <w:r w:rsidRPr="00645C81">
              <w:rPr>
                <w:color w:val="FF0000"/>
              </w:rPr>
              <w:t>.</w:t>
            </w:r>
          </w:p>
          <w:p w14:paraId="11225506" w14:textId="29DEB44D" w:rsidR="003A5593" w:rsidRPr="00645C81" w:rsidRDefault="00732BD2" w:rsidP="00DB0588">
            <w:pPr>
              <w:pStyle w:val="cham"/>
              <w:numPr>
                <w:ilvl w:val="0"/>
                <w:numId w:val="21"/>
              </w:numPr>
              <w:rPr>
                <w:color w:val="FF0000"/>
              </w:rPr>
            </w:pPr>
            <w:r w:rsidRPr="00645C81">
              <w:rPr>
                <w:color w:val="FF0000"/>
              </w:rPr>
              <w:t>Nhà hảo tâm n</w:t>
            </w:r>
            <w:r w:rsidR="003A5593" w:rsidRPr="00645C81">
              <w:rPr>
                <w:color w:val="FF0000"/>
              </w:rPr>
              <w:t xml:space="preserve">hập vào </w:t>
            </w:r>
            <w:r w:rsidR="003A5593" w:rsidRPr="00645C81">
              <w:rPr>
                <w:i/>
                <w:color w:val="FF0000"/>
              </w:rPr>
              <w:t>Mật khẩu</w:t>
            </w:r>
            <w:r w:rsidRPr="00645C81">
              <w:rPr>
                <w:color w:val="FF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479E7"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w:t>
            </w:r>
          </w:p>
        </w:tc>
      </w:tr>
      <w:tr w:rsidR="003A5593" w:rsidRPr="00645C81" w14:paraId="773081C3"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EBFDF"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3BEDA"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Xác nhận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DA051" w14:textId="2EDCC84C" w:rsidR="003A5593" w:rsidRPr="00645C81" w:rsidRDefault="003A5593" w:rsidP="00DB0588">
            <w:pPr>
              <w:pStyle w:val="cham"/>
              <w:numPr>
                <w:ilvl w:val="0"/>
                <w:numId w:val="22"/>
              </w:numPr>
              <w:rPr>
                <w:color w:val="FF0000"/>
              </w:rPr>
            </w:pPr>
            <w:r w:rsidRPr="00645C81">
              <w:rPr>
                <w:color w:val="FF0000"/>
              </w:rPr>
              <w:t>Nhà hảo tâm nhấn nút</w:t>
            </w:r>
            <w:r w:rsidR="00F2763B" w:rsidRPr="00645C81">
              <w:rPr>
                <w:color w:val="FF0000"/>
              </w:rPr>
              <w:t xml:space="preserve"> </w:t>
            </w:r>
            <w:r w:rsidRPr="00645C81">
              <w:rPr>
                <w:color w:val="FF0000"/>
              </w:rPr>
              <w:t>đăng nhập tài khoản.</w:t>
            </w:r>
          </w:p>
          <w:p w14:paraId="646C0536" w14:textId="77777777" w:rsidR="003A5593" w:rsidRPr="00645C81" w:rsidRDefault="003A5593" w:rsidP="00DB0588">
            <w:pPr>
              <w:pStyle w:val="cham"/>
              <w:numPr>
                <w:ilvl w:val="0"/>
                <w:numId w:val="22"/>
              </w:numPr>
              <w:rPr>
                <w:color w:val="FF0000"/>
              </w:rPr>
            </w:pPr>
            <w:r w:rsidRPr="00645C81">
              <w:rPr>
                <w:color w:val="FF0000"/>
              </w:rPr>
              <w:t>Hệ thống Small Giving gọi API (2.1) kiểm tra thông tin vừa nhập có đúng hay không.</w:t>
            </w:r>
          </w:p>
          <w:p w14:paraId="1F10D4E4" w14:textId="77777777" w:rsidR="003A5593" w:rsidRPr="00645C81" w:rsidRDefault="003A5593"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645C81">
              <w:rPr>
                <w:rFonts w:eastAsia="Times New Roman" w:cs="Times New Roman"/>
                <w:color w:val="FF0000"/>
                <w:szCs w:val="26"/>
              </w:rPr>
              <w:t>Nếu sai chuyển sang bước 4.</w:t>
            </w:r>
          </w:p>
          <w:p w14:paraId="63C3F45C" w14:textId="77777777" w:rsidR="003A5593" w:rsidRPr="00645C81" w:rsidRDefault="003A5593"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645C81">
              <w:rPr>
                <w:rFonts w:eastAsia="Times New Roman" w:cs="Times New Roman"/>
                <w:color w:val="FF0000"/>
                <w:szCs w:val="26"/>
              </w:rPr>
              <w:t>Nếu đúng chuyển sang bước 5.</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5CD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 Small Giving</w:t>
            </w:r>
          </w:p>
        </w:tc>
      </w:tr>
      <w:tr w:rsidR="003A5593" w:rsidRPr="00645C81" w14:paraId="50A60B4F" w14:textId="77777777" w:rsidTr="005E18F8">
        <w:trPr>
          <w:trHeight w:val="66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1825"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4</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F21F"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Xử lý sai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E6F52" w14:textId="6AC720E5" w:rsidR="003A5593" w:rsidRPr="00645C81" w:rsidRDefault="00FA78AE" w:rsidP="00DB0588">
            <w:pPr>
              <w:pStyle w:val="cham"/>
              <w:numPr>
                <w:ilvl w:val="0"/>
                <w:numId w:val="23"/>
              </w:numPr>
              <w:rPr>
                <w:color w:val="FF0000"/>
              </w:rPr>
            </w:pPr>
            <w:r w:rsidRPr="00645C81">
              <w:rPr>
                <w:color w:val="FF0000"/>
              </w:rPr>
              <w:t>Ứng dụng</w:t>
            </w:r>
            <w:r w:rsidR="003A5593" w:rsidRPr="00645C81">
              <w:rPr>
                <w:color w:val="FF0000"/>
              </w:rPr>
              <w:t xml:space="preserve"> Small Giving trả về thông báo “</w:t>
            </w:r>
            <w:r w:rsidRPr="00645C81">
              <w:rPr>
                <w:color w:val="FF0000"/>
              </w:rPr>
              <w:t>Thông tin đăng nhập không chính xác</w:t>
            </w:r>
            <w:r w:rsidR="003A5593" w:rsidRPr="00645C81">
              <w:rPr>
                <w:color w:val="FF0000"/>
              </w:rPr>
              <w:t>”.</w:t>
            </w:r>
          </w:p>
          <w:p w14:paraId="1FC17163" w14:textId="77777777" w:rsidR="003A5593" w:rsidRPr="00645C81" w:rsidRDefault="003A5593" w:rsidP="00DB0588">
            <w:pPr>
              <w:pStyle w:val="cham"/>
              <w:numPr>
                <w:ilvl w:val="0"/>
                <w:numId w:val="23"/>
              </w:numPr>
              <w:rPr>
                <w:color w:val="FF0000"/>
              </w:rPr>
            </w:pPr>
            <w:r w:rsidRPr="00645C81">
              <w:rPr>
                <w:color w:val="FF0000"/>
              </w:rPr>
              <w:t xml:space="preserve">Nhà hảo tâm lựa chọn tính năng “Quên mật khẩu?” để yêu cầu </w:t>
            </w:r>
            <w:r w:rsidRPr="00645C81">
              <w:rPr>
                <w:i/>
                <w:iCs/>
                <w:color w:val="FF0000"/>
              </w:rPr>
              <w:t>lấy lại mật khẩu</w:t>
            </w:r>
            <w:r w:rsidRPr="00645C81">
              <w:rPr>
                <w:color w:val="FF0000"/>
              </w:rPr>
              <w:t xml:space="preserve"> hoặc quay lại </w:t>
            </w:r>
            <w:r w:rsidRPr="00645C81">
              <w:rPr>
                <w:i/>
                <w:iCs/>
                <w:color w:val="FF0000"/>
              </w:rPr>
              <w:t>nhập lại mật khẩu</w:t>
            </w:r>
            <w:r w:rsidRPr="00645C81">
              <w:rPr>
                <w:color w:val="FF0000"/>
              </w:rPr>
              <w:t>.</w:t>
            </w:r>
          </w:p>
          <w:p w14:paraId="5B279936" w14:textId="77777777" w:rsidR="003A5593" w:rsidRPr="00645C81" w:rsidRDefault="003A5593" w:rsidP="00DB0588">
            <w:pPr>
              <w:pStyle w:val="cham"/>
              <w:numPr>
                <w:ilvl w:val="0"/>
                <w:numId w:val="23"/>
              </w:numPr>
              <w:rPr>
                <w:color w:val="FF0000"/>
              </w:rPr>
            </w:pPr>
            <w:r w:rsidRPr="00645C81">
              <w:rPr>
                <w:color w:val="FF0000"/>
              </w:rPr>
              <w:t xml:space="preserve">Với lựa chọn </w:t>
            </w:r>
            <w:r w:rsidRPr="00645C81">
              <w:rPr>
                <w:i/>
                <w:iCs/>
                <w:color w:val="FF0000"/>
              </w:rPr>
              <w:t>lấy lại mật khẩu</w:t>
            </w:r>
            <w:r w:rsidRPr="00645C81">
              <w:rPr>
                <w:color w:val="FF0000"/>
              </w:rPr>
              <w:t xml:space="preserve">, nhà hảo tâm nhập vào các thông tin: </w:t>
            </w:r>
            <w:r w:rsidRPr="00645C81">
              <w:rPr>
                <w:i/>
                <w:color w:val="FF0000"/>
              </w:rPr>
              <w:t>Email</w:t>
            </w:r>
            <w:r w:rsidRPr="00645C81">
              <w:rPr>
                <w:color w:val="FF0000"/>
              </w:rPr>
              <w:t xml:space="preserve">, </w:t>
            </w:r>
            <w:r w:rsidRPr="00645C81">
              <w:rPr>
                <w:i/>
                <w:color w:val="FF0000"/>
              </w:rPr>
              <w:t>Số điện thoại</w:t>
            </w:r>
            <w:r w:rsidRPr="00645C81">
              <w:rPr>
                <w:color w:val="FF0000"/>
              </w:rPr>
              <w:t xml:space="preserve"> đã đăng ký tài khoản để xác minh danh tính.</w:t>
            </w:r>
          </w:p>
          <w:p w14:paraId="192D99F1" w14:textId="1C42D411" w:rsidR="003A5593" w:rsidRPr="00645C81" w:rsidRDefault="003A5593" w:rsidP="00DB0588">
            <w:pPr>
              <w:pStyle w:val="cham"/>
              <w:numPr>
                <w:ilvl w:val="0"/>
                <w:numId w:val="23"/>
              </w:numPr>
              <w:rPr>
                <w:color w:val="FF0000"/>
              </w:rPr>
            </w:pPr>
            <w:r w:rsidRPr="00645C81">
              <w:rPr>
                <w:color w:val="FF0000"/>
              </w:rPr>
              <w:t xml:space="preserve">Hệ thống Small Giving gọi API (2.2) kiểm tra thông tin </w:t>
            </w:r>
            <w:r w:rsidR="00FA78AE" w:rsidRPr="00645C81">
              <w:rPr>
                <w:color w:val="FF0000"/>
              </w:rPr>
              <w:t>vừa nhập có trùng khớp với thông tin trong hệ thống</w:t>
            </w:r>
            <w:r w:rsidRPr="00645C81">
              <w:rPr>
                <w:color w:val="FF0000"/>
              </w:rPr>
              <w:t xml:space="preserve"> hay không, nếu có thì hiển thị </w:t>
            </w:r>
            <w:r w:rsidR="00556CBD" w:rsidRPr="00645C81">
              <w:rPr>
                <w:color w:val="FF0000"/>
              </w:rPr>
              <w:t>thông tin mật khẩu</w:t>
            </w:r>
            <w:r w:rsidRPr="00645C81">
              <w:rPr>
                <w:color w:val="FF0000"/>
              </w:rPr>
              <w:t>, nếu không hệ thống trả về thông báo “</w:t>
            </w:r>
            <w:r w:rsidR="00FA78AE" w:rsidRPr="00645C81">
              <w:rPr>
                <w:color w:val="FF0000"/>
              </w:rPr>
              <w:t>Email hoặc SĐT không đúng vui lòng kiểm tra lại!</w:t>
            </w:r>
            <w:r w:rsidRPr="00645C81">
              <w:rPr>
                <w:color w:val="FF0000"/>
              </w:rPr>
              <w:t>”, nhà hảo tâm cần nhập lại thông tin xác minh.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7668E"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 Small Giving</w:t>
            </w:r>
          </w:p>
        </w:tc>
      </w:tr>
      <w:tr w:rsidR="003A5593" w:rsidRPr="00645C81" w14:paraId="2A95F003" w14:textId="77777777" w:rsidTr="005E18F8">
        <w:trPr>
          <w:trHeight w:val="66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B89C" w14:textId="77777777" w:rsidR="003A5593" w:rsidRPr="00645C81" w:rsidRDefault="003A5593" w:rsidP="005E18F8">
            <w:pPr>
              <w:spacing w:before="120" w:after="120" w:line="312" w:lineRule="auto"/>
              <w:jc w:val="center"/>
              <w:rPr>
                <w:rFonts w:eastAsia="Times New Roman" w:cs="Times New Roman"/>
                <w:color w:val="FF0000"/>
                <w:szCs w:val="26"/>
              </w:rPr>
            </w:pP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2E328"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Xử lý đúng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14EFF" w14:textId="77777777" w:rsidR="003A5593" w:rsidRPr="00645C81" w:rsidRDefault="003A5593" w:rsidP="00DB0588">
            <w:pPr>
              <w:pStyle w:val="cham"/>
              <w:numPr>
                <w:ilvl w:val="0"/>
                <w:numId w:val="23"/>
              </w:numPr>
              <w:rPr>
                <w:color w:val="FF0000"/>
              </w:rPr>
            </w:pPr>
            <w:r w:rsidRPr="00645C81">
              <w:rPr>
                <w:color w:val="FF0000"/>
              </w:rPr>
              <w:t>Hệ thống Small Giving lấy ra thông tin của tài khoản đang đăng nhập rồi trả về thông báo “Đăng nhập thành công”.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061D5"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Small Giving</w:t>
            </w:r>
          </w:p>
        </w:tc>
      </w:tr>
    </w:tbl>
    <w:p w14:paraId="4CD2677A" w14:textId="6FF41A52" w:rsidR="000D545A" w:rsidRPr="000D545A" w:rsidRDefault="000D545A" w:rsidP="00AF27F3">
      <w:pPr>
        <w:pStyle w:val="CapTbl1"/>
      </w:pPr>
      <w:bookmarkStart w:id="64" w:name="_Toc42442540"/>
      <w:bookmarkStart w:id="65" w:name="_Toc42507439"/>
      <w:r>
        <w:t>Bảng 3.2</w:t>
      </w:r>
      <w:r w:rsidRPr="003221F2">
        <w:t xml:space="preserve">: </w:t>
      </w:r>
      <w:r>
        <w:t>Đặc tả chi tiết quy trình đăng nhập tài khoản</w:t>
      </w:r>
      <w:r w:rsidRPr="003221F2">
        <w:t>.</w:t>
      </w:r>
      <w:bookmarkEnd w:id="64"/>
      <w:bookmarkEnd w:id="65"/>
    </w:p>
    <w:p w14:paraId="5678100E" w14:textId="1A19049B" w:rsidR="00E4719D" w:rsidRDefault="003A5593" w:rsidP="00EC22BC">
      <w:pPr>
        <w:pStyle w:val="L4"/>
      </w:pPr>
      <w:bookmarkStart w:id="66" w:name="_Toc42507342"/>
      <w:r w:rsidRPr="00645C81">
        <w:t xml:space="preserve">3.1.4.3. Quy trình </w:t>
      </w:r>
      <w:r w:rsidR="00556CBD" w:rsidRPr="00645C81">
        <w:t>thay đổi thông tin</w:t>
      </w:r>
      <w:bookmarkEnd w:id="66"/>
    </w:p>
    <w:p w14:paraId="30A4B4B1" w14:textId="1098F191" w:rsidR="003A5593" w:rsidRPr="00E4719D" w:rsidRDefault="003A5593" w:rsidP="00EC22BC">
      <w:pPr>
        <w:pStyle w:val="L5"/>
      </w:pPr>
      <w:bookmarkStart w:id="67" w:name="_Toc42507343"/>
      <w:r w:rsidRPr="00645C81">
        <w:t>3.1.4.3.1. Luồng quy trình</w:t>
      </w:r>
      <w:bookmarkEnd w:id="67"/>
    </w:p>
    <w:p w14:paraId="39B4A4BF" w14:textId="77777777" w:rsidR="003A5593" w:rsidRDefault="003A5593" w:rsidP="003A5593">
      <w:pPr>
        <w:keepNext/>
        <w:jc w:val="center"/>
      </w:pPr>
      <w:ins w:id="68" w:author="HONGPHAN" w:date="2020-04-25T00:39:00Z">
        <w:r>
          <w:rPr>
            <w:noProof/>
          </w:rPr>
          <w:drawing>
            <wp:inline distT="0" distB="0" distL="0" distR="0" wp14:anchorId="33B87E31" wp14:editId="47CDF744">
              <wp:extent cx="3534518" cy="44029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ay đổi thông tin v2.png"/>
                      <pic:cNvPicPr/>
                    </pic:nvPicPr>
                    <pic:blipFill>
                      <a:blip r:embed="rId19">
                        <a:extLst>
                          <a:ext uri="{28A0092B-C50C-407E-A947-70E740481C1C}">
                            <a14:useLocalDpi xmlns:a14="http://schemas.microsoft.com/office/drawing/2010/main" val="0"/>
                          </a:ext>
                        </a:extLst>
                      </a:blip>
                      <a:stretch>
                        <a:fillRect/>
                      </a:stretch>
                    </pic:blipFill>
                    <pic:spPr>
                      <a:xfrm>
                        <a:off x="0" y="0"/>
                        <a:ext cx="3540500" cy="4410402"/>
                      </a:xfrm>
                      <a:prstGeom prst="rect">
                        <a:avLst/>
                      </a:prstGeom>
                    </pic:spPr>
                  </pic:pic>
                </a:graphicData>
              </a:graphic>
            </wp:inline>
          </w:drawing>
        </w:r>
      </w:ins>
    </w:p>
    <w:p w14:paraId="622100F0" w14:textId="57AF9E69" w:rsidR="003A5593" w:rsidRDefault="003A5593" w:rsidP="008B1BCE">
      <w:pPr>
        <w:pStyle w:val="CapPic1"/>
      </w:pPr>
      <w:bookmarkStart w:id="69" w:name="_Toc38145546"/>
      <w:bookmarkStart w:id="70" w:name="_Toc42507373"/>
      <w:bookmarkStart w:id="71" w:name="_Toc42507469"/>
      <w:r>
        <w:t xml:space="preserve">Hình </w:t>
      </w:r>
      <w:r w:rsidR="00F90339">
        <w:t>3.6</w:t>
      </w:r>
      <w:r>
        <w:t>: Quy trình thay đổi thông tin.</w:t>
      </w:r>
      <w:bookmarkEnd w:id="69"/>
      <w:bookmarkEnd w:id="70"/>
      <w:bookmarkEnd w:id="71"/>
    </w:p>
    <w:p w14:paraId="272DD0F4" w14:textId="44D86932" w:rsidR="003A5593" w:rsidRPr="00645C81" w:rsidRDefault="003A5593" w:rsidP="00EC22BC">
      <w:pPr>
        <w:pStyle w:val="L5"/>
      </w:pPr>
      <w:bookmarkStart w:id="72" w:name="_Toc42507344"/>
      <w:r w:rsidRPr="00645C81">
        <w:t>3.1.4.3.2. Đặc tả chi tiết</w:t>
      </w:r>
      <w:bookmarkEnd w:id="72"/>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5953"/>
        <w:gridCol w:w="1418"/>
      </w:tblGrid>
      <w:tr w:rsidR="003A5593" w14:paraId="59A359BA"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3B5EB59"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5126C7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59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ED87888"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194EF0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660970" w14:paraId="6CB70D5A" w14:textId="77777777" w:rsidTr="005E18F8">
        <w:trPr>
          <w:trHeight w:val="172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62184"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lastRenderedPageBreak/>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2D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Truy cập tài khoản</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3DC70" w14:textId="74C7622F" w:rsidR="003A5593" w:rsidRPr="00645C81" w:rsidRDefault="003A5593" w:rsidP="00DB0588">
            <w:pPr>
              <w:pStyle w:val="cham"/>
              <w:numPr>
                <w:ilvl w:val="0"/>
                <w:numId w:val="23"/>
              </w:numPr>
              <w:rPr>
                <w:color w:val="FF0000"/>
              </w:rPr>
            </w:pPr>
            <w:r w:rsidRPr="00645C81">
              <w:rPr>
                <w:color w:val="FF0000"/>
              </w:rPr>
              <w:t xml:space="preserve">Nhà hảo tâm truy cập </w:t>
            </w:r>
            <w:r w:rsidR="00556CBD" w:rsidRPr="00645C81">
              <w:rPr>
                <w:color w:val="FF0000"/>
              </w:rPr>
              <w:t xml:space="preserve">trang </w:t>
            </w:r>
            <w:r w:rsidR="00556CBD" w:rsidRPr="00645C81">
              <w:rPr>
                <w:i/>
                <w:iCs/>
                <w:color w:val="FF0000"/>
              </w:rPr>
              <w:t xml:space="preserve">thông tin cá nhân </w:t>
            </w:r>
            <w:r w:rsidR="00556CBD" w:rsidRPr="00645C81">
              <w:rPr>
                <w:color w:val="FF0000"/>
              </w:rPr>
              <w:t>của mình</w:t>
            </w:r>
          </w:p>
          <w:p w14:paraId="3C8C6F5B" w14:textId="1E2BC5F2" w:rsidR="003A5593" w:rsidRPr="00645C81" w:rsidRDefault="003A5593" w:rsidP="00DB0588">
            <w:pPr>
              <w:pStyle w:val="cham"/>
              <w:numPr>
                <w:ilvl w:val="0"/>
                <w:numId w:val="23"/>
              </w:numPr>
              <w:rPr>
                <w:color w:val="FF0000"/>
              </w:rPr>
            </w:pPr>
            <w:r w:rsidRPr="00645C81">
              <w:rPr>
                <w:color w:val="FF0000"/>
              </w:rPr>
              <w:t>Hệ thống Small Giving gọi API (3.1) hiển thị các thông tin tương ứng với tài khoản đang đăng nhập</w:t>
            </w:r>
            <w:r w:rsidR="00556CBD" w:rsidRPr="00645C81">
              <w:rPr>
                <w:color w:val="FF0000"/>
              </w:rPr>
              <w:t xml:space="preserve"> (Email, SĐT, Họ tên, Ngày Sinh, STK)</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8D883"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 Small Giving</w:t>
            </w:r>
          </w:p>
        </w:tc>
      </w:tr>
      <w:tr w:rsidR="003A5593" w14:paraId="2467AF0B"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827F6" w14:textId="77777777" w:rsidR="003A5593" w:rsidRDefault="003A5593" w:rsidP="005E18F8">
            <w:pPr>
              <w:spacing w:before="120" w:after="120" w:line="312" w:lineRule="auto"/>
              <w:jc w:val="center"/>
              <w:rPr>
                <w:rFonts w:eastAsia="Times New Roman" w:cs="Times New Roman"/>
                <w:szCs w:val="26"/>
              </w:rPr>
            </w:pPr>
            <w:r>
              <w:rPr>
                <w:rFonts w:eastAsia="Times New Roman" w:cs="Times New Roman"/>
                <w:color w:val="00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1E25C"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Chỉnh sửa thông tin</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59CAC" w14:textId="67A4B190" w:rsidR="003A5593" w:rsidRPr="00895C4F" w:rsidRDefault="00645C81" w:rsidP="00DB0588">
            <w:pPr>
              <w:pStyle w:val="cham"/>
              <w:numPr>
                <w:ilvl w:val="0"/>
                <w:numId w:val="24"/>
              </w:numPr>
              <w:rPr>
                <w:color w:val="FF0000"/>
              </w:rPr>
            </w:pPr>
            <w:r w:rsidRPr="00895C4F">
              <w:rPr>
                <w:color w:val="FF0000"/>
              </w:rPr>
              <w:t xml:space="preserve">Nhà hảo tâm truy cập trang </w:t>
            </w:r>
            <w:r w:rsidRPr="00895C4F">
              <w:rPr>
                <w:i/>
                <w:iCs/>
                <w:color w:val="FF0000"/>
              </w:rPr>
              <w:t xml:space="preserve">thông tin cá nhân </w:t>
            </w:r>
            <w:r w:rsidR="003A5593" w:rsidRPr="00895C4F">
              <w:rPr>
                <w:color w:val="FF0000"/>
              </w:rPr>
              <w:t xml:space="preserve">cá nhân và chọn thông tin cần thay đổi bao gồm: </w:t>
            </w:r>
            <w:r w:rsidR="003A5593" w:rsidRPr="00895C4F">
              <w:rPr>
                <w:i/>
                <w:color w:val="FF0000"/>
              </w:rPr>
              <w:t>Họ tên, Ngày sinh, Số tài khoản</w:t>
            </w:r>
            <w:r w:rsidR="003A5593" w:rsidRPr="00895C4F">
              <w:rPr>
                <w:color w:val="FF0000"/>
              </w:rPr>
              <w:t xml:space="preserve"> và chỉnh sửa lại theo mong muốn.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1D44"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Nhà hảo tâm</w:t>
            </w:r>
          </w:p>
        </w:tc>
      </w:tr>
      <w:tr w:rsidR="003A5593" w14:paraId="452C46A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2FDB5" w14:textId="77777777" w:rsidR="003A5593" w:rsidRDefault="003A5593" w:rsidP="005E18F8">
            <w:pPr>
              <w:spacing w:before="120" w:after="120" w:line="312" w:lineRule="auto"/>
              <w:jc w:val="center"/>
              <w:rPr>
                <w:rFonts w:eastAsia="Times New Roman" w:cs="Times New Roman"/>
                <w:color w:val="000000"/>
                <w:szCs w:val="26"/>
              </w:rPr>
            </w:pPr>
            <w:r>
              <w:rPr>
                <w:rFonts w:eastAsia="Times New Roman" w:cs="Times New Roman"/>
                <w:color w:val="00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BD1E2"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Xác nhận thay đổi</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FAFBB" w14:textId="343CC9C3" w:rsidR="003A5593" w:rsidRPr="00895C4F" w:rsidRDefault="003A5593" w:rsidP="00DB0588">
            <w:pPr>
              <w:pStyle w:val="cham"/>
              <w:numPr>
                <w:ilvl w:val="0"/>
                <w:numId w:val="24"/>
              </w:numPr>
              <w:rPr>
                <w:color w:val="FF0000"/>
              </w:rPr>
            </w:pPr>
            <w:r w:rsidRPr="00895C4F">
              <w:rPr>
                <w:color w:val="FF0000"/>
              </w:rPr>
              <w:t>Nhà hảo tâm nhấn nút cập nhật.</w:t>
            </w:r>
          </w:p>
          <w:p w14:paraId="44B5709A" w14:textId="43180D17" w:rsidR="003A5593" w:rsidRPr="00895C4F" w:rsidRDefault="003A5593" w:rsidP="00DB0588">
            <w:pPr>
              <w:pStyle w:val="cham"/>
              <w:numPr>
                <w:ilvl w:val="0"/>
                <w:numId w:val="24"/>
              </w:numPr>
              <w:rPr>
                <w:color w:val="FF0000"/>
              </w:rPr>
            </w:pPr>
            <w:r w:rsidRPr="00895C4F">
              <w:rPr>
                <w:color w:val="FF0000"/>
              </w:rPr>
              <w:t xml:space="preserve">Hệ thống Small Giving gọi API (3.2) </w:t>
            </w:r>
            <w:r w:rsidR="00400D2E" w:rsidRPr="00895C4F">
              <w:rPr>
                <w:color w:val="FF0000"/>
              </w:rPr>
              <w:t>cập nhật</w:t>
            </w:r>
            <w:r w:rsidRPr="00895C4F">
              <w:rPr>
                <w:color w:val="FF0000"/>
              </w:rPr>
              <w:t xml:space="preserve"> thông tin tài khoản.</w:t>
            </w:r>
          </w:p>
          <w:p w14:paraId="7FAD8B59" w14:textId="7B37C524" w:rsidR="003A5593" w:rsidRPr="00895C4F" w:rsidRDefault="003A5593" w:rsidP="00DB0588">
            <w:pPr>
              <w:pStyle w:val="cham"/>
              <w:numPr>
                <w:ilvl w:val="0"/>
                <w:numId w:val="24"/>
              </w:numPr>
              <w:rPr>
                <w:color w:val="FF0000"/>
              </w:rPr>
            </w:pPr>
            <w:r w:rsidRPr="00895C4F">
              <w:rPr>
                <w:color w:val="FF0000"/>
              </w:rPr>
              <w:t xml:space="preserve">Hệ thống Way4 thực hiện API (3.3) </w:t>
            </w:r>
            <w:r w:rsidR="00400D2E" w:rsidRPr="00895C4F">
              <w:rPr>
                <w:color w:val="FF0000"/>
              </w:rPr>
              <w:t>cập nhật</w:t>
            </w:r>
            <w:r w:rsidRPr="00895C4F">
              <w:rPr>
                <w:color w:val="FF0000"/>
              </w:rPr>
              <w:t xml:space="preserve"> thông tin tài khoản.</w:t>
            </w:r>
          </w:p>
          <w:p w14:paraId="3FC7D982" w14:textId="45606A6A" w:rsidR="003A5593" w:rsidRPr="00895C4F" w:rsidRDefault="003A5593" w:rsidP="00DB0588">
            <w:pPr>
              <w:pStyle w:val="cham"/>
              <w:numPr>
                <w:ilvl w:val="0"/>
                <w:numId w:val="24"/>
              </w:numPr>
              <w:rPr>
                <w:color w:val="FF0000"/>
              </w:rPr>
            </w:pPr>
            <w:r w:rsidRPr="00895C4F">
              <w:rPr>
                <w:color w:val="FF0000"/>
              </w:rPr>
              <w:t>Hệ thống Small Giving trả về thông báo “Cập nhật thành công”.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01396"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Nhà hảo tâm</w:t>
            </w:r>
          </w:p>
        </w:tc>
      </w:tr>
    </w:tbl>
    <w:p w14:paraId="4E9F0A2C" w14:textId="4FE64CD9" w:rsidR="003A5593" w:rsidRPr="0098137C" w:rsidRDefault="003A5593" w:rsidP="00AF27F3">
      <w:pPr>
        <w:pStyle w:val="CapTbl1"/>
      </w:pPr>
      <w:bookmarkStart w:id="73" w:name="_Toc38309974"/>
      <w:bookmarkStart w:id="74" w:name="_Toc42442541"/>
      <w:bookmarkStart w:id="75" w:name="_Toc42507440"/>
      <w:r w:rsidRPr="0098137C">
        <w:t xml:space="preserve">Bảng </w:t>
      </w:r>
      <w:r w:rsidR="00F90339">
        <w:t>3.3</w:t>
      </w:r>
      <w:r w:rsidRPr="0098137C">
        <w:t xml:space="preserve">: Đặc tả </w:t>
      </w:r>
      <w:r w:rsidR="00F90339">
        <w:t>chi tiết</w:t>
      </w:r>
      <w:r w:rsidRPr="0098137C">
        <w:t xml:space="preserve"> quy trình thay đổi thông tin.</w:t>
      </w:r>
      <w:bookmarkEnd w:id="73"/>
      <w:bookmarkEnd w:id="74"/>
      <w:bookmarkEnd w:id="75"/>
    </w:p>
    <w:p w14:paraId="111F14B4" w14:textId="77777777" w:rsidR="00B52B24" w:rsidRDefault="00B52B24" w:rsidP="00EC22BC">
      <w:pPr>
        <w:pStyle w:val="L4"/>
        <w:sectPr w:rsidR="00B52B24" w:rsidSect="00A3520D">
          <w:pgSz w:w="12240" w:h="15840"/>
          <w:pgMar w:top="1134" w:right="1134" w:bottom="1134" w:left="1701" w:header="720" w:footer="720" w:gutter="0"/>
          <w:cols w:space="720"/>
          <w:docGrid w:linePitch="360"/>
        </w:sectPr>
      </w:pPr>
    </w:p>
    <w:p w14:paraId="300C03EF" w14:textId="18A1C569" w:rsidR="00E4719D" w:rsidRDefault="003A5593" w:rsidP="00EC22BC">
      <w:pPr>
        <w:pStyle w:val="L4"/>
      </w:pPr>
      <w:bookmarkStart w:id="76" w:name="_Toc42507345"/>
      <w:r w:rsidRPr="0098137C">
        <w:lastRenderedPageBreak/>
        <w:t>3.1.4.4. Quy trình đổi mật khẩu</w:t>
      </w:r>
      <w:bookmarkEnd w:id="76"/>
    </w:p>
    <w:p w14:paraId="7003EEA8" w14:textId="224AF0FE" w:rsidR="003A5593" w:rsidRPr="00E4719D" w:rsidRDefault="003A5593" w:rsidP="00EC22BC">
      <w:pPr>
        <w:pStyle w:val="L5"/>
      </w:pPr>
      <w:bookmarkStart w:id="77" w:name="_Toc42507346"/>
      <w:r w:rsidRPr="0098137C">
        <w:t>3.1.4.4.1. Luồng quy trình</w:t>
      </w:r>
      <w:bookmarkEnd w:id="77"/>
    </w:p>
    <w:p w14:paraId="61E79B37" w14:textId="77777777" w:rsidR="003A5593" w:rsidRDefault="003A5593" w:rsidP="003A5593">
      <w:pPr>
        <w:keepNext/>
        <w:jc w:val="center"/>
      </w:pPr>
      <w:r>
        <w:rPr>
          <w:noProof/>
        </w:rPr>
        <w:drawing>
          <wp:inline distT="0" distB="0" distL="0" distR="0" wp14:anchorId="4393C0E6" wp14:editId="165BFF30">
            <wp:extent cx="3684298" cy="433199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đổi mật khẩu.png"/>
                    <pic:cNvPicPr/>
                  </pic:nvPicPr>
                  <pic:blipFill>
                    <a:blip r:embed="rId20">
                      <a:extLst>
                        <a:ext uri="{28A0092B-C50C-407E-A947-70E740481C1C}">
                          <a14:useLocalDpi xmlns:a14="http://schemas.microsoft.com/office/drawing/2010/main" val="0"/>
                        </a:ext>
                      </a:extLst>
                    </a:blip>
                    <a:stretch>
                      <a:fillRect/>
                    </a:stretch>
                  </pic:blipFill>
                  <pic:spPr>
                    <a:xfrm>
                      <a:off x="0" y="0"/>
                      <a:ext cx="3689372" cy="4337960"/>
                    </a:xfrm>
                    <a:prstGeom prst="rect">
                      <a:avLst/>
                    </a:prstGeom>
                  </pic:spPr>
                </pic:pic>
              </a:graphicData>
            </a:graphic>
          </wp:inline>
        </w:drawing>
      </w:r>
    </w:p>
    <w:p w14:paraId="0D3A744F" w14:textId="64673682" w:rsidR="003A5593" w:rsidRPr="0098137C" w:rsidRDefault="003A5593" w:rsidP="008B1BCE">
      <w:pPr>
        <w:pStyle w:val="CapPic1"/>
      </w:pPr>
      <w:bookmarkStart w:id="78" w:name="_Toc38145547"/>
      <w:bookmarkStart w:id="79" w:name="_Toc42507374"/>
      <w:bookmarkStart w:id="80" w:name="_Toc42507470"/>
      <w:r w:rsidRPr="0098137C">
        <w:t xml:space="preserve">Hình </w:t>
      </w:r>
      <w:r w:rsidR="00AA1AFD">
        <w:t>3.7</w:t>
      </w:r>
      <w:r w:rsidRPr="0098137C">
        <w:t>: Quy trình thay đổi mật khẩu.</w:t>
      </w:r>
      <w:bookmarkEnd w:id="78"/>
      <w:bookmarkEnd w:id="79"/>
      <w:bookmarkEnd w:id="80"/>
    </w:p>
    <w:p w14:paraId="2DF9476A"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168CC0AF" w14:textId="706A02C6" w:rsidR="003A5593" w:rsidRPr="0098137C" w:rsidRDefault="003A5593" w:rsidP="00EC22BC">
      <w:pPr>
        <w:pStyle w:val="L5"/>
      </w:pPr>
      <w:bookmarkStart w:id="81" w:name="_Toc42507347"/>
      <w:r w:rsidRPr="0098137C">
        <w:lastRenderedPageBreak/>
        <w:t>3.1.4.4.2. Đặc tả chi tiết</w:t>
      </w:r>
      <w:bookmarkEnd w:id="81"/>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5953"/>
        <w:gridCol w:w="1418"/>
      </w:tblGrid>
      <w:tr w:rsidR="003A5593" w:rsidRPr="003F17A9" w14:paraId="37C2CE8E"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0C8C614"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163B234"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59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8B82C91"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C926895"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14:paraId="0DEE52D0"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B00CA" w14:textId="77777777" w:rsidR="003A5593" w:rsidRPr="00D60EB4" w:rsidRDefault="003A5593" w:rsidP="005E18F8">
            <w:pPr>
              <w:spacing w:before="120" w:after="120" w:line="312" w:lineRule="auto"/>
              <w:jc w:val="center"/>
              <w:rPr>
                <w:rFonts w:eastAsia="Times New Roman" w:cs="Times New Roman"/>
                <w:color w:val="FF0000"/>
                <w:szCs w:val="26"/>
              </w:rPr>
            </w:pPr>
            <w:r w:rsidRPr="00D60EB4">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A321A"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Yêu cầu đổi mật khẩu</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FECA" w14:textId="1941D0FF" w:rsidR="003A5593" w:rsidRPr="00D60EB4" w:rsidRDefault="003A5593" w:rsidP="00DB0588">
            <w:pPr>
              <w:pStyle w:val="cham"/>
              <w:numPr>
                <w:ilvl w:val="0"/>
                <w:numId w:val="26"/>
              </w:numPr>
              <w:rPr>
                <w:color w:val="FF0000"/>
              </w:rPr>
            </w:pPr>
            <w:r w:rsidRPr="00D60EB4">
              <w:rPr>
                <w:color w:val="FF0000"/>
              </w:rPr>
              <w:t>Nhà hảo tâm truy cập vào trang tài khoản cá nhân và chọn tính năng “</w:t>
            </w:r>
            <w:r w:rsidR="00340B3C" w:rsidRPr="00D60EB4">
              <w:rPr>
                <w:color w:val="FF0000"/>
              </w:rPr>
              <w:t>Thay đổ</w:t>
            </w:r>
            <w:r w:rsidRPr="00D60EB4">
              <w:rPr>
                <w:color w:val="FF0000"/>
              </w:rPr>
              <w:t>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B6212"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Nhà hảo tâm</w:t>
            </w:r>
          </w:p>
        </w:tc>
      </w:tr>
      <w:tr w:rsidR="003A5593" w14:paraId="271C0D8B"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BBC39" w14:textId="77777777" w:rsidR="003A5593" w:rsidRPr="00D60EB4" w:rsidRDefault="003A5593" w:rsidP="005E18F8">
            <w:pPr>
              <w:spacing w:before="120" w:after="120" w:line="312" w:lineRule="auto"/>
              <w:jc w:val="center"/>
              <w:rPr>
                <w:rFonts w:eastAsia="Times New Roman" w:cs="Times New Roman"/>
                <w:color w:val="FF0000"/>
                <w:szCs w:val="26"/>
              </w:rPr>
            </w:pPr>
            <w:r w:rsidRPr="00D60EB4">
              <w:rPr>
                <w:rFonts w:eastAsia="Times New Roman" w:cs="Times New Roman"/>
                <w:color w:val="FF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09533"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Nhập thông tin yêu cầu</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8BBB" w14:textId="3647DCE7" w:rsidR="003A5593" w:rsidRPr="00D60EB4" w:rsidRDefault="003A5593" w:rsidP="00DB0588">
            <w:pPr>
              <w:pStyle w:val="cham"/>
              <w:numPr>
                <w:ilvl w:val="0"/>
                <w:numId w:val="25"/>
              </w:numPr>
              <w:rPr>
                <w:color w:val="FF0000"/>
              </w:rPr>
            </w:pPr>
            <w:r w:rsidRPr="00D60EB4">
              <w:rPr>
                <w:color w:val="FF0000"/>
              </w:rPr>
              <w:t>Nhà hảo tâm nhập vào Mật khẩu cũ và tạo một Mật khẩu mới, Nhập lại mật khẩu</w:t>
            </w:r>
            <w:r w:rsidR="00340B3C" w:rsidRPr="00D60EB4">
              <w:rPr>
                <w:color w:val="FF0000"/>
              </w:rPr>
              <w:t xml:space="preserve"> mới</w:t>
            </w:r>
            <w:r w:rsidRPr="00D60EB4">
              <w:rPr>
                <w:color w:val="FF0000"/>
              </w:rPr>
              <w:t>.</w:t>
            </w:r>
          </w:p>
          <w:p w14:paraId="40658CB4" w14:textId="77777777" w:rsidR="003A5593" w:rsidRPr="00D60EB4" w:rsidRDefault="003A5593" w:rsidP="005E18F8">
            <w:pPr>
              <w:spacing w:after="0" w:line="312" w:lineRule="auto"/>
              <w:ind w:left="720"/>
              <w:rPr>
                <w:rFonts w:eastAsia="Times New Roman" w:cs="Times New Roman"/>
                <w:color w:val="FF0000"/>
                <w:szCs w:val="26"/>
              </w:rPr>
            </w:pPr>
            <w:r w:rsidRPr="00D60EB4">
              <w:rPr>
                <w:rFonts w:eastAsia="Times New Roman" w:cs="Times New Roman"/>
                <w:color w:val="FF0000"/>
                <w:szCs w:val="26"/>
              </w:rPr>
              <w:t>Quy định:</w:t>
            </w:r>
          </w:p>
          <w:p w14:paraId="12D3B454" w14:textId="77777777" w:rsidR="003A5593" w:rsidRPr="00D60EB4" w:rsidRDefault="003A5593" w:rsidP="005F5E85">
            <w:pPr>
              <w:pStyle w:val="ListParagraph"/>
              <w:numPr>
                <w:ilvl w:val="3"/>
                <w:numId w:val="5"/>
              </w:numPr>
              <w:spacing w:after="0" w:line="312" w:lineRule="auto"/>
              <w:ind w:left="1175" w:hanging="283"/>
              <w:jc w:val="both"/>
              <w:rPr>
                <w:rFonts w:eastAsia="Times New Roman" w:cs="Times New Roman"/>
                <w:color w:val="FF0000"/>
                <w:szCs w:val="26"/>
              </w:rPr>
            </w:pPr>
            <w:r w:rsidRPr="00D60EB4">
              <w:rPr>
                <w:rFonts w:eastAsia="Times New Roman" w:cs="Times New Roman"/>
                <w:color w:val="FF0000"/>
                <w:szCs w:val="26"/>
              </w:rPr>
              <w:t>Mật khẩu mới: ít nhất 6 ký tự.</w:t>
            </w:r>
          </w:p>
          <w:p w14:paraId="5EB9B34F" w14:textId="77777777" w:rsidR="003A5593" w:rsidRPr="00D60EB4" w:rsidRDefault="003A5593" w:rsidP="005F5E85">
            <w:pPr>
              <w:pStyle w:val="ListParagraph"/>
              <w:numPr>
                <w:ilvl w:val="3"/>
                <w:numId w:val="5"/>
              </w:numPr>
              <w:spacing w:after="0" w:line="312" w:lineRule="auto"/>
              <w:ind w:left="1175" w:hanging="283"/>
              <w:jc w:val="both"/>
              <w:rPr>
                <w:rFonts w:eastAsia="Times New Roman" w:cs="Times New Roman"/>
                <w:color w:val="FF0000"/>
                <w:szCs w:val="26"/>
              </w:rPr>
            </w:pPr>
            <w:r w:rsidRPr="00D60EB4">
              <w:rPr>
                <w:rFonts w:eastAsia="Times New Roman" w:cs="Times New Roman"/>
                <w:color w:val="FF0000"/>
                <w:szCs w:val="26"/>
              </w:rPr>
              <w:t>Nhập lại mật khẩu: trùng khớp mật khẩu mới.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0D1C4"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Nhà hảo tâm</w:t>
            </w:r>
          </w:p>
        </w:tc>
      </w:tr>
      <w:tr w:rsidR="003A5593" w:rsidRPr="00C955FD" w14:paraId="3349DD38"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04FF4" w14:textId="77777777" w:rsidR="003A5593" w:rsidRPr="00C955FD" w:rsidRDefault="003A5593" w:rsidP="005E18F8">
            <w:pPr>
              <w:spacing w:before="120" w:after="120" w:line="312" w:lineRule="auto"/>
              <w:jc w:val="center"/>
              <w:rPr>
                <w:rFonts w:eastAsia="Times New Roman" w:cs="Times New Roman"/>
                <w:color w:val="FF0000"/>
                <w:szCs w:val="26"/>
              </w:rPr>
            </w:pPr>
            <w:r w:rsidRPr="00C955FD">
              <w:rPr>
                <w:rFonts w:eastAsia="Times New Roman" w:cs="Times New Roman"/>
                <w:color w:val="FF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84844"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Xác nhận thay đổi</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91FA9" w14:textId="77777777" w:rsidR="003A5593" w:rsidRPr="00C955FD" w:rsidRDefault="003A5593" w:rsidP="00DB0588">
            <w:pPr>
              <w:pStyle w:val="cham"/>
              <w:numPr>
                <w:ilvl w:val="0"/>
                <w:numId w:val="27"/>
              </w:numPr>
              <w:rPr>
                <w:color w:val="FF0000"/>
              </w:rPr>
            </w:pPr>
            <w:r w:rsidRPr="00C955FD">
              <w:rPr>
                <w:color w:val="FF0000"/>
              </w:rPr>
              <w:t>Nhà hảo tâm nhấn nút xác nhận thay đổi.</w:t>
            </w:r>
          </w:p>
          <w:p w14:paraId="391070C2" w14:textId="707475D7" w:rsidR="003A5593" w:rsidRPr="00C955FD" w:rsidRDefault="003A5593" w:rsidP="00DB0588">
            <w:pPr>
              <w:pStyle w:val="cham"/>
              <w:numPr>
                <w:ilvl w:val="0"/>
                <w:numId w:val="27"/>
              </w:numPr>
              <w:rPr>
                <w:color w:val="FF0000"/>
              </w:rPr>
            </w:pPr>
            <w:r w:rsidRPr="00C955FD">
              <w:rPr>
                <w:color w:val="FF0000"/>
              </w:rPr>
              <w:t xml:space="preserve">Hệ thống Small Giving gọi API (4.1) kiểm tra xem mật khẩu cũ đã đúng với tài khoản chưa, nếu chưa đúng hệ thống cảnh báo “Mật khẩu </w:t>
            </w:r>
            <w:r w:rsidR="00D60EB4" w:rsidRPr="00C955FD">
              <w:rPr>
                <w:color w:val="FF0000"/>
              </w:rPr>
              <w:t>không chính xác</w:t>
            </w:r>
            <w:r w:rsidRPr="00C955FD">
              <w:rPr>
                <w:color w:val="FF0000"/>
              </w:rPr>
              <w:t>”, nếu đúng thực hiện thay đổi mật khẩu và trả về thông báo “</w:t>
            </w:r>
            <w:r w:rsidR="00D60EB4" w:rsidRPr="00C955FD">
              <w:rPr>
                <w:color w:val="FF0000"/>
              </w:rPr>
              <w:t>Thay đ</w:t>
            </w:r>
            <w:r w:rsidRPr="00C955FD">
              <w:rPr>
                <w:color w:val="FF0000"/>
              </w:rPr>
              <w:t>ổi mật khẩu thành công”.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29E90"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Nhà hảo tâm, Small Giving</w:t>
            </w:r>
          </w:p>
        </w:tc>
      </w:tr>
    </w:tbl>
    <w:p w14:paraId="73464745" w14:textId="409AFE49" w:rsidR="00A27C56" w:rsidRPr="00A27C56" w:rsidRDefault="00A27C56" w:rsidP="00AF27F3">
      <w:pPr>
        <w:pStyle w:val="CapTbl1"/>
      </w:pPr>
      <w:bookmarkStart w:id="82" w:name="_Toc42442542"/>
      <w:bookmarkStart w:id="83" w:name="_Toc42507441"/>
      <w:r>
        <w:t>Bảng 3.</w:t>
      </w:r>
      <w:r w:rsidR="00AA1AFD">
        <w:t>4</w:t>
      </w:r>
      <w:r w:rsidRPr="003221F2">
        <w:t xml:space="preserve">: </w:t>
      </w:r>
      <w:r>
        <w:t>Đặc tả chi tiết quy trình thay đổi mật khẩu</w:t>
      </w:r>
      <w:r w:rsidRPr="003221F2">
        <w:t>.</w:t>
      </w:r>
      <w:bookmarkEnd w:id="82"/>
      <w:bookmarkEnd w:id="83"/>
    </w:p>
    <w:p w14:paraId="4FA82044" w14:textId="77777777" w:rsidR="00B52B24" w:rsidRDefault="00B52B24" w:rsidP="00EC22BC">
      <w:pPr>
        <w:pStyle w:val="L4"/>
        <w:sectPr w:rsidR="00B52B24" w:rsidSect="00A3520D">
          <w:pgSz w:w="12240" w:h="15840"/>
          <w:pgMar w:top="1134" w:right="1134" w:bottom="1134" w:left="1701" w:header="720" w:footer="720" w:gutter="0"/>
          <w:cols w:space="720"/>
          <w:docGrid w:linePitch="360"/>
        </w:sectPr>
      </w:pPr>
    </w:p>
    <w:p w14:paraId="4C7AAA26" w14:textId="4F356D1F" w:rsidR="00E4719D" w:rsidRDefault="003A5593" w:rsidP="00EC22BC">
      <w:pPr>
        <w:pStyle w:val="L4"/>
      </w:pPr>
      <w:bookmarkStart w:id="84" w:name="_Toc42507348"/>
      <w:r w:rsidRPr="00C955FD">
        <w:lastRenderedPageBreak/>
        <w:t>3.1.4.5. Quy trình thực hiện điểm danh</w:t>
      </w:r>
      <w:bookmarkEnd w:id="84"/>
    </w:p>
    <w:p w14:paraId="0806315C" w14:textId="09D50703" w:rsidR="003A5593" w:rsidRPr="00E4719D" w:rsidRDefault="003A5593" w:rsidP="00EC22BC">
      <w:pPr>
        <w:pStyle w:val="L5"/>
      </w:pPr>
      <w:bookmarkStart w:id="85" w:name="_Toc42507349"/>
      <w:r w:rsidRPr="00C955FD">
        <w:t>3.1.4.5.1. Luồng quy trình</w:t>
      </w:r>
      <w:bookmarkEnd w:id="85"/>
    </w:p>
    <w:p w14:paraId="70A043FA" w14:textId="77777777" w:rsidR="003A5593" w:rsidRDefault="003A5593" w:rsidP="003A5593">
      <w:pPr>
        <w:keepNext/>
        <w:jc w:val="center"/>
      </w:pPr>
      <w:ins w:id="86" w:author="HONGPHAN" w:date="2020-04-25T01:31:00Z">
        <w:r>
          <w:rPr>
            <w:rFonts w:cs="Times New Roman"/>
            <w:noProof/>
            <w:szCs w:val="26"/>
          </w:rPr>
          <w:drawing>
            <wp:inline distT="0" distB="0" distL="0" distR="0" wp14:anchorId="59EB3998" wp14:editId="522B4BF2">
              <wp:extent cx="5233012" cy="4315973"/>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ực hiện điểm danh v6.png"/>
                      <pic:cNvPicPr/>
                    </pic:nvPicPr>
                    <pic:blipFill>
                      <a:blip r:embed="rId21">
                        <a:extLst>
                          <a:ext uri="{28A0092B-C50C-407E-A947-70E740481C1C}">
                            <a14:useLocalDpi xmlns:a14="http://schemas.microsoft.com/office/drawing/2010/main" val="0"/>
                          </a:ext>
                        </a:extLst>
                      </a:blip>
                      <a:stretch>
                        <a:fillRect/>
                      </a:stretch>
                    </pic:blipFill>
                    <pic:spPr>
                      <a:xfrm>
                        <a:off x="0" y="0"/>
                        <a:ext cx="5240607" cy="4322237"/>
                      </a:xfrm>
                      <a:prstGeom prst="rect">
                        <a:avLst/>
                      </a:prstGeom>
                    </pic:spPr>
                  </pic:pic>
                </a:graphicData>
              </a:graphic>
            </wp:inline>
          </w:drawing>
        </w:r>
      </w:ins>
    </w:p>
    <w:p w14:paraId="4F5CB871" w14:textId="009F5CF7" w:rsidR="003A5593" w:rsidRPr="00C955FD" w:rsidRDefault="003A5593" w:rsidP="008B1BCE">
      <w:pPr>
        <w:pStyle w:val="CapPic1"/>
      </w:pPr>
      <w:bookmarkStart w:id="87" w:name="_Toc38145549"/>
      <w:bookmarkStart w:id="88" w:name="_Toc42507375"/>
      <w:bookmarkStart w:id="89" w:name="_Toc42507471"/>
      <w:r w:rsidRPr="00C955FD">
        <w:t xml:space="preserve">Hình </w:t>
      </w:r>
      <w:r w:rsidR="00AA1AFD">
        <w:t>3.8</w:t>
      </w:r>
      <w:r w:rsidRPr="00C955FD">
        <w:t>: Quy trình thực hiện điểm danh.</w:t>
      </w:r>
      <w:bookmarkEnd w:id="87"/>
      <w:bookmarkEnd w:id="88"/>
      <w:bookmarkEnd w:id="89"/>
    </w:p>
    <w:p w14:paraId="6BFBC15E"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331CB32C" w14:textId="7FEAC104" w:rsidR="003A5593" w:rsidRPr="00C955FD" w:rsidRDefault="003A5593" w:rsidP="00EC22BC">
      <w:pPr>
        <w:pStyle w:val="L5"/>
      </w:pPr>
      <w:bookmarkStart w:id="90" w:name="_Toc42507350"/>
      <w:r w:rsidRPr="00C955FD">
        <w:lastRenderedPageBreak/>
        <w:t>3.1.4.5.2. Đặc tả chi tiết</w:t>
      </w:r>
      <w:bookmarkEnd w:id="90"/>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3A5593" w:rsidRPr="00C955FD" w14:paraId="63BA872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27CF1"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02136"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6F19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F8ABF"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C955FD" w14:paraId="7C36B5D9"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F7468" w14:textId="77777777" w:rsidR="003A5593" w:rsidRPr="00C955FD" w:rsidRDefault="003A5593" w:rsidP="005E18F8">
            <w:pPr>
              <w:spacing w:before="120" w:after="120" w:line="312" w:lineRule="auto"/>
              <w:jc w:val="center"/>
              <w:rPr>
                <w:rFonts w:eastAsia="Times New Roman" w:cs="Times New Roman"/>
                <w:color w:val="FF0000"/>
                <w:szCs w:val="26"/>
              </w:rPr>
            </w:pPr>
            <w:r w:rsidRPr="00C955FD">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164B7"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Yêu cầu điểm danh</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9D64" w14:textId="77777777" w:rsidR="003A5593" w:rsidRPr="00C955FD" w:rsidRDefault="003A5593" w:rsidP="00DB0588">
            <w:pPr>
              <w:pStyle w:val="cham"/>
              <w:numPr>
                <w:ilvl w:val="0"/>
                <w:numId w:val="28"/>
              </w:numPr>
              <w:rPr>
                <w:color w:val="FF0000"/>
              </w:rPr>
            </w:pPr>
            <w:r w:rsidRPr="00C955FD">
              <w:rPr>
                <w:color w:val="FF0000"/>
              </w:rPr>
              <w:t>Nhà hảo tâm chọn tính năng “Điểm danh”</w:t>
            </w:r>
          </w:p>
          <w:p w14:paraId="23FFE829" w14:textId="18E24A0C" w:rsidR="003A5593" w:rsidRPr="00C955FD" w:rsidRDefault="003A5593" w:rsidP="00DB0588">
            <w:pPr>
              <w:pStyle w:val="cham"/>
              <w:numPr>
                <w:ilvl w:val="0"/>
                <w:numId w:val="28"/>
              </w:numPr>
              <w:rPr>
                <w:color w:val="FF0000"/>
              </w:rPr>
            </w:pPr>
            <w:r w:rsidRPr="00C955FD">
              <w:rPr>
                <w:color w:val="FF0000"/>
              </w:rPr>
              <w:t xml:space="preserve">Hệ thống </w:t>
            </w:r>
            <w:r w:rsidR="000D7ABC" w:rsidRPr="000D7ABC">
              <w:rPr>
                <w:color w:val="FF0000"/>
              </w:rPr>
              <w:t>WAY4</w:t>
            </w:r>
            <w:r w:rsidR="000D7ABC">
              <w:rPr>
                <w:color w:val="FF0000"/>
              </w:rPr>
              <w:t xml:space="preserve"> </w:t>
            </w:r>
            <w:r w:rsidRPr="00C955FD">
              <w:rPr>
                <w:color w:val="FF0000"/>
              </w:rPr>
              <w:t>thực hiện API (7.1) kiểm tra dữ liệu điểm danh trong ngày (mỗi ngày nhà hảo tâm chỉ được điểm danh một lần)</w:t>
            </w:r>
          </w:p>
          <w:p w14:paraId="2B7A36C7" w14:textId="4576958A" w:rsidR="003A5593" w:rsidRPr="00C955FD" w:rsidRDefault="003A5593" w:rsidP="00DB0588">
            <w:pPr>
              <w:pStyle w:val="cham"/>
              <w:numPr>
                <w:ilvl w:val="0"/>
                <w:numId w:val="28"/>
              </w:numPr>
              <w:rPr>
                <w:color w:val="FF0000"/>
              </w:rPr>
            </w:pPr>
            <w:r w:rsidRPr="00C955FD">
              <w:rPr>
                <w:color w:val="FF0000"/>
              </w:rPr>
              <w:t xml:space="preserve"> Nếu đã tồn tại giao dịch hệ thống trả về thông báo “</w:t>
            </w:r>
            <w:r w:rsidR="00C955FD">
              <w:rPr>
                <w:color w:val="FF0000"/>
              </w:rPr>
              <w:t>Đã hết lượt điểm danh trong ngày!</w:t>
            </w:r>
            <w:r w:rsidRPr="00C955FD">
              <w:rPr>
                <w:color w:val="FF0000"/>
              </w:rPr>
              <w:t xml:space="preserve">”. Nếu chưa tồn tại giao dịch, hệ thống Small Giving gọi API (7.2) lấy thông tin số dư từ hệ thống </w:t>
            </w:r>
            <w:r w:rsidR="000D7ABC" w:rsidRPr="000D7ABC">
              <w:rPr>
                <w:color w:val="FF0000"/>
              </w:rPr>
              <w:t>WAY4</w:t>
            </w:r>
            <w:r w:rsidR="000D7ABC">
              <w:rPr>
                <w:color w:val="FF0000"/>
              </w:rPr>
              <w:t xml:space="preserve"> </w:t>
            </w:r>
            <w:r w:rsidRPr="00C955FD">
              <w:rPr>
                <w:color w:val="FF0000"/>
              </w:rPr>
              <w:t>để kiểm tra số dư của quỹ điểm danh</w:t>
            </w:r>
          </w:p>
          <w:p w14:paraId="0A942785" w14:textId="2FA7BCD1" w:rsidR="003A5593" w:rsidRPr="00C955FD" w:rsidRDefault="003A5593" w:rsidP="00DB0588">
            <w:pPr>
              <w:pStyle w:val="cham"/>
              <w:numPr>
                <w:ilvl w:val="0"/>
                <w:numId w:val="29"/>
              </w:numPr>
              <w:rPr>
                <w:color w:val="FF0000"/>
              </w:rPr>
            </w:pPr>
            <w:r w:rsidRPr="00C955FD">
              <w:rPr>
                <w:color w:val="FF0000"/>
              </w:rPr>
              <w:t xml:space="preserve">Nếu số dư không còn, hệ thống trả về thông báo “Tài khoản điểm danh không còn”. Nếu còn, hệ thống Small Giving chuyển lệnh chuyển tiền cho hệ thống </w:t>
            </w:r>
            <w:r w:rsidR="000D7ABC" w:rsidRPr="000D7ABC">
              <w:rPr>
                <w:color w:val="FF0000"/>
              </w:rPr>
              <w:t>WAY4</w:t>
            </w:r>
            <w:r w:rsidRPr="00C955FD">
              <w:rPr>
                <w:color w:val="FF0000"/>
              </w:rPr>
              <w:t>.</w:t>
            </w:r>
          </w:p>
          <w:p w14:paraId="70BCC7C5" w14:textId="15CA1CDB" w:rsidR="003A5593" w:rsidRPr="00C955FD" w:rsidRDefault="003A5593" w:rsidP="00DB0588">
            <w:pPr>
              <w:pStyle w:val="cham"/>
              <w:numPr>
                <w:ilvl w:val="0"/>
                <w:numId w:val="29"/>
              </w:numPr>
              <w:rPr>
                <w:color w:val="FF0000"/>
              </w:rPr>
            </w:pPr>
            <w:r w:rsidRPr="00C955FD">
              <w:rPr>
                <w:color w:val="FF0000"/>
              </w:rPr>
              <w:t xml:space="preserve">Hệ thống </w:t>
            </w:r>
            <w:r w:rsidR="000D7ABC" w:rsidRPr="000D7ABC">
              <w:rPr>
                <w:color w:val="FF0000"/>
              </w:rPr>
              <w:t>WAY4</w:t>
            </w:r>
            <w:r w:rsidR="000D7ABC">
              <w:rPr>
                <w:color w:val="FF0000"/>
              </w:rPr>
              <w:t xml:space="preserve"> </w:t>
            </w:r>
            <w:r w:rsidRPr="00C955FD">
              <w:rPr>
                <w:color w:val="FF0000"/>
              </w:rPr>
              <w:t>thực hiện API (7.3) chuyển tiền điểm danh.</w:t>
            </w:r>
          </w:p>
          <w:p w14:paraId="1548C216" w14:textId="55CF8824" w:rsidR="003A5593" w:rsidRPr="00C955FD" w:rsidRDefault="003A5593" w:rsidP="00DB0588">
            <w:pPr>
              <w:pStyle w:val="cham"/>
              <w:numPr>
                <w:ilvl w:val="0"/>
                <w:numId w:val="29"/>
              </w:numPr>
              <w:rPr>
                <w:color w:val="FF0000"/>
              </w:rPr>
            </w:pPr>
            <w:r w:rsidRPr="00C955FD">
              <w:rPr>
                <w:color w:val="FF0000"/>
              </w:rPr>
              <w:t>Hệ thống Small Giving trả về thông báo “Điểm danh thành công</w:t>
            </w:r>
            <w:r w:rsidR="00C955FD">
              <w:rPr>
                <w:color w:val="FF0000"/>
              </w:rPr>
              <w:t>!</w:t>
            </w:r>
            <w:r w:rsidRPr="00C955FD">
              <w:rPr>
                <w:color w:val="FF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80AA" w14:textId="1CC55B45"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 xml:space="preserve">Nhà hảo tâm, Small Giving, </w:t>
            </w:r>
            <w:r w:rsidR="000D7ABC" w:rsidRPr="000D7ABC">
              <w:rPr>
                <w:rFonts w:eastAsia="Times New Roman" w:cs="Times New Roman"/>
                <w:color w:val="FF0000"/>
                <w:szCs w:val="26"/>
              </w:rPr>
              <w:t>WAY4</w:t>
            </w:r>
          </w:p>
        </w:tc>
      </w:tr>
    </w:tbl>
    <w:p w14:paraId="4D566418" w14:textId="2538AC74" w:rsidR="00A94AB0" w:rsidRPr="00A94AB0" w:rsidRDefault="00A94AB0" w:rsidP="00AF27F3">
      <w:pPr>
        <w:pStyle w:val="CapTbl1"/>
      </w:pPr>
      <w:bookmarkStart w:id="91" w:name="_Toc42442543"/>
      <w:bookmarkStart w:id="92" w:name="_Toc42507442"/>
      <w:r>
        <w:t>Bảng</w:t>
      </w:r>
      <w:r w:rsidRPr="003221F2">
        <w:t xml:space="preserve"> </w:t>
      </w:r>
      <w:r>
        <w:t>3</w:t>
      </w:r>
      <w:r>
        <w:rPr>
          <w:noProof/>
        </w:rPr>
        <w:t>.</w:t>
      </w:r>
      <w:r w:rsidR="00AA1AFD">
        <w:rPr>
          <w:noProof/>
        </w:rPr>
        <w:t>5</w:t>
      </w:r>
      <w:r w:rsidRPr="003221F2">
        <w:t xml:space="preserve">: </w:t>
      </w:r>
      <w:r>
        <w:t>Đặc tả chi tiết quy trình thực hiện điểm danh</w:t>
      </w:r>
      <w:r w:rsidRPr="003221F2">
        <w:t>.</w:t>
      </w:r>
      <w:bookmarkEnd w:id="91"/>
      <w:bookmarkEnd w:id="92"/>
    </w:p>
    <w:p w14:paraId="1D03E4F7" w14:textId="77777777" w:rsidR="00B52B24" w:rsidRDefault="00B52B24" w:rsidP="00EC22BC">
      <w:pPr>
        <w:pStyle w:val="L4"/>
        <w:sectPr w:rsidR="00B52B24" w:rsidSect="00A3520D">
          <w:pgSz w:w="12240" w:h="15840"/>
          <w:pgMar w:top="1134" w:right="1134" w:bottom="1134" w:left="1701" w:header="720" w:footer="720" w:gutter="0"/>
          <w:cols w:space="720"/>
          <w:docGrid w:linePitch="360"/>
        </w:sectPr>
      </w:pPr>
    </w:p>
    <w:p w14:paraId="0F4BF75D" w14:textId="34362A5C" w:rsidR="00E4719D" w:rsidRDefault="003A5593" w:rsidP="00EC22BC">
      <w:pPr>
        <w:pStyle w:val="L4"/>
      </w:pPr>
      <w:bookmarkStart w:id="93" w:name="_Toc42507351"/>
      <w:r w:rsidRPr="00C955FD">
        <w:lastRenderedPageBreak/>
        <w:t>3.1.4.6. Quy trình thực hiện quyên góp</w:t>
      </w:r>
      <w:bookmarkEnd w:id="93"/>
    </w:p>
    <w:p w14:paraId="2161D13B" w14:textId="2236118C" w:rsidR="003A5593" w:rsidRPr="00E4719D" w:rsidRDefault="003A5593" w:rsidP="00EC22BC">
      <w:pPr>
        <w:pStyle w:val="L5"/>
      </w:pPr>
      <w:bookmarkStart w:id="94" w:name="_Toc42507352"/>
      <w:r w:rsidRPr="00C955FD">
        <w:t>3.1.4.6.1. Luồng quy trình</w:t>
      </w:r>
      <w:bookmarkEnd w:id="94"/>
    </w:p>
    <w:p w14:paraId="40A47D01" w14:textId="77777777" w:rsidR="003A5593" w:rsidRDefault="003A5593" w:rsidP="003A5593">
      <w:pPr>
        <w:keepNext/>
        <w:jc w:val="center"/>
      </w:pPr>
      <w:ins w:id="95" w:author="HONGPHAN" w:date="2020-04-23T12:52:00Z">
        <w:r>
          <w:rPr>
            <w:noProof/>
          </w:rPr>
          <w:drawing>
            <wp:inline distT="0" distB="0" distL="0" distR="0" wp14:anchorId="698A52A4" wp14:editId="7A915430">
              <wp:extent cx="4051217" cy="442665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ực hiện quyên góp v2.png"/>
                      <pic:cNvPicPr/>
                    </pic:nvPicPr>
                    <pic:blipFill>
                      <a:blip r:embed="rId22">
                        <a:extLst>
                          <a:ext uri="{28A0092B-C50C-407E-A947-70E740481C1C}">
                            <a14:useLocalDpi xmlns:a14="http://schemas.microsoft.com/office/drawing/2010/main" val="0"/>
                          </a:ext>
                        </a:extLst>
                      </a:blip>
                      <a:stretch>
                        <a:fillRect/>
                      </a:stretch>
                    </pic:blipFill>
                    <pic:spPr>
                      <a:xfrm>
                        <a:off x="0" y="0"/>
                        <a:ext cx="4053116" cy="4428727"/>
                      </a:xfrm>
                      <a:prstGeom prst="rect">
                        <a:avLst/>
                      </a:prstGeom>
                    </pic:spPr>
                  </pic:pic>
                </a:graphicData>
              </a:graphic>
            </wp:inline>
          </w:drawing>
        </w:r>
      </w:ins>
    </w:p>
    <w:p w14:paraId="0762E031" w14:textId="00BAF2BF" w:rsidR="00E4719D" w:rsidRDefault="003A5593" w:rsidP="008B1BCE">
      <w:pPr>
        <w:pStyle w:val="CapPic1"/>
      </w:pPr>
      <w:bookmarkStart w:id="96" w:name="_Toc38145554"/>
      <w:bookmarkStart w:id="97" w:name="_Toc42507376"/>
      <w:bookmarkStart w:id="98" w:name="_Toc42507472"/>
      <w:r w:rsidRPr="00C955FD">
        <w:t xml:space="preserve">Hình </w:t>
      </w:r>
      <w:r w:rsidR="00AA1AFD">
        <w:t>3.9</w:t>
      </w:r>
      <w:r w:rsidRPr="00C955FD">
        <w:t>: Quy trình thực hiện quyên góp.</w:t>
      </w:r>
      <w:bookmarkEnd w:id="96"/>
      <w:bookmarkEnd w:id="97"/>
      <w:bookmarkEnd w:id="98"/>
    </w:p>
    <w:p w14:paraId="228C3C98"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5208D861" w14:textId="77D0DBC6" w:rsidR="003A5593" w:rsidRPr="00E4719D" w:rsidRDefault="003A5593" w:rsidP="00EC22BC">
      <w:pPr>
        <w:pStyle w:val="L5"/>
      </w:pPr>
      <w:bookmarkStart w:id="99" w:name="_Toc42507353"/>
      <w:r w:rsidRPr="00C955FD">
        <w:lastRenderedPageBreak/>
        <w:t>3.1.4.6.2. Đặc tả chi tiết</w:t>
      </w:r>
      <w:bookmarkEnd w:id="99"/>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425"/>
        <w:gridCol w:w="5811"/>
        <w:gridCol w:w="1418"/>
      </w:tblGrid>
      <w:tr w:rsidR="003A5593" w:rsidRPr="00C955FD" w14:paraId="16B4C851"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861E8F1"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42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F32337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581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63EDA590"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EF561C6"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C955FD" w14:paraId="7632487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587AB" w14:textId="77777777" w:rsidR="003A5593" w:rsidRPr="00C955FD" w:rsidRDefault="003A5593" w:rsidP="005E18F8">
            <w:pPr>
              <w:spacing w:before="120" w:after="120" w:line="312" w:lineRule="auto"/>
              <w:jc w:val="center"/>
              <w:rPr>
                <w:rFonts w:eastAsia="Times New Roman" w:cs="Times New Roman"/>
                <w:color w:val="FF0000"/>
                <w:szCs w:val="26"/>
              </w:rPr>
            </w:pPr>
            <w:r w:rsidRPr="00C955FD">
              <w:rPr>
                <w:rFonts w:eastAsia="Times New Roman" w:cs="Times New Roman"/>
                <w:color w:val="FF0000"/>
                <w:szCs w:val="26"/>
              </w:rPr>
              <w:t>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28676"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Lựa chọn hoạt động thiện nguyện</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D2074" w14:textId="77777777" w:rsidR="003A5593" w:rsidRPr="00C955FD" w:rsidRDefault="003A5593" w:rsidP="00DB0588">
            <w:pPr>
              <w:pStyle w:val="cham"/>
              <w:numPr>
                <w:ilvl w:val="0"/>
                <w:numId w:val="30"/>
              </w:numPr>
              <w:rPr>
                <w:color w:val="FF0000"/>
              </w:rPr>
            </w:pPr>
            <w:r w:rsidRPr="00C955FD">
              <w:rPr>
                <w:color w:val="FF0000"/>
              </w:rPr>
              <w:t>Nhà hảo tâm lựa chọn hoạt động thiện nguyện quan tâm bằng cách tìm hiểu các thông tin về hoạt động thiện nguyện và quyết định có quyên góp hay không và chọn tính năng “Quyên góp”.</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2D5D7"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Nhà hảo tâm</w:t>
            </w:r>
          </w:p>
        </w:tc>
      </w:tr>
      <w:tr w:rsidR="003A5593" w14:paraId="066E8DA4" w14:textId="77777777" w:rsidTr="005E18F8">
        <w:trPr>
          <w:trHeight w:val="81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2A8EC" w14:textId="77777777" w:rsidR="003A5593" w:rsidRPr="000E54FD" w:rsidRDefault="003A5593" w:rsidP="005E18F8">
            <w:pPr>
              <w:spacing w:before="120" w:after="120" w:line="312" w:lineRule="auto"/>
              <w:jc w:val="center"/>
              <w:rPr>
                <w:rFonts w:eastAsia="Times New Roman" w:cs="Times New Roman"/>
                <w:color w:val="FF0000"/>
                <w:szCs w:val="26"/>
              </w:rPr>
            </w:pPr>
            <w:r w:rsidRPr="000E54FD">
              <w:rPr>
                <w:rFonts w:eastAsia="Times New Roman" w:cs="Times New Roman"/>
                <w:color w:val="FF0000"/>
                <w:szCs w:val="26"/>
              </w:rPr>
              <w:t>2</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705E1" w14:textId="77777777"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Nhập thông tin số tiền</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95FA8" w14:textId="77777777" w:rsidR="003A5593" w:rsidRPr="004D466B" w:rsidRDefault="003A5593" w:rsidP="00DB0588">
            <w:pPr>
              <w:pStyle w:val="ListParagraph"/>
              <w:numPr>
                <w:ilvl w:val="0"/>
                <w:numId w:val="30"/>
              </w:numPr>
              <w:pBdr>
                <w:top w:val="nil"/>
                <w:left w:val="nil"/>
                <w:bottom w:val="nil"/>
                <w:right w:val="nil"/>
                <w:between w:val="nil"/>
              </w:pBdr>
              <w:spacing w:after="0" w:line="312" w:lineRule="auto"/>
              <w:jc w:val="both"/>
              <w:rPr>
                <w:rFonts w:eastAsia="Times New Roman" w:cs="Times New Roman"/>
                <w:color w:val="FF0000"/>
                <w:szCs w:val="26"/>
              </w:rPr>
            </w:pPr>
            <w:r w:rsidRPr="004D466B">
              <w:rPr>
                <w:rFonts w:eastAsia="Times New Roman" w:cs="Times New Roman"/>
                <w:color w:val="FF0000"/>
                <w:szCs w:val="26"/>
              </w:rPr>
              <w:t xml:space="preserve">Nhà hảo tâm nhập vào </w:t>
            </w:r>
            <w:r w:rsidRPr="004D466B">
              <w:rPr>
                <w:rFonts w:eastAsia="Times New Roman" w:cs="Times New Roman"/>
                <w:i/>
                <w:color w:val="FF0000"/>
                <w:szCs w:val="26"/>
              </w:rPr>
              <w:t>Số tiền</w:t>
            </w:r>
            <w:r w:rsidRPr="004D466B">
              <w:rPr>
                <w:rFonts w:eastAsia="Times New Roman" w:cs="Times New Roman"/>
                <w:color w:val="FF0000"/>
                <w:szCs w:val="26"/>
              </w:rPr>
              <w:t xml:space="preserve"> muốn quyên góp cho hoạt động thiện nguyện.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7957D" w14:textId="77777777"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Nhà hảo tâm</w:t>
            </w:r>
          </w:p>
        </w:tc>
      </w:tr>
      <w:tr w:rsidR="003A5593" w14:paraId="4A4F9169"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C8D04" w14:textId="77777777" w:rsidR="003A5593" w:rsidRPr="000E54FD" w:rsidRDefault="003A5593" w:rsidP="005E18F8">
            <w:pPr>
              <w:spacing w:before="120" w:after="120" w:line="312" w:lineRule="auto"/>
              <w:jc w:val="center"/>
              <w:rPr>
                <w:rFonts w:eastAsia="Times New Roman" w:cs="Times New Roman"/>
                <w:color w:val="FF0000"/>
                <w:szCs w:val="26"/>
              </w:rPr>
            </w:pPr>
            <w:r w:rsidRPr="000E54FD">
              <w:rPr>
                <w:rFonts w:eastAsia="Times New Roman" w:cs="Times New Roman"/>
                <w:color w:val="FF0000"/>
                <w:szCs w:val="26"/>
              </w:rPr>
              <w:t>3</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ACB60" w14:textId="77777777"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Xác nhận quyên góp</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193D" w14:textId="77777777"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Nhà hảo tâm nhấn nút xác nhận quyên góp</w:t>
            </w:r>
          </w:p>
          <w:p w14:paraId="7C29FA32" w14:textId="4CFD334E"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 xml:space="preserve">Hệ thống Small Giving chuyển lệnh chuyển tiền cho hệ thống </w:t>
            </w:r>
            <w:r w:rsidR="000D7ABC" w:rsidRPr="000D7ABC">
              <w:rPr>
                <w:rFonts w:eastAsia="Times New Roman" w:cs="Times New Roman"/>
                <w:color w:val="FF0000"/>
                <w:szCs w:val="26"/>
              </w:rPr>
              <w:t>WAY4</w:t>
            </w:r>
            <w:r w:rsidRPr="000E54FD">
              <w:rPr>
                <w:rFonts w:eastAsia="Times New Roman" w:cs="Times New Roman"/>
                <w:color w:val="FF0000"/>
                <w:szCs w:val="26"/>
              </w:rPr>
              <w:t>.</w:t>
            </w:r>
          </w:p>
          <w:p w14:paraId="7170437A" w14:textId="2E5153B3"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 xml:space="preserve">Hệ thống </w:t>
            </w:r>
            <w:r w:rsidR="000D7ABC" w:rsidRPr="000D7ABC">
              <w:rPr>
                <w:rFonts w:eastAsia="Times New Roman" w:cs="Times New Roman"/>
                <w:color w:val="FF0000"/>
                <w:szCs w:val="26"/>
              </w:rPr>
              <w:t>WAY4</w:t>
            </w:r>
            <w:r w:rsidR="000D7ABC">
              <w:rPr>
                <w:rFonts w:eastAsia="Times New Roman" w:cs="Times New Roman"/>
                <w:color w:val="FF0000"/>
                <w:szCs w:val="26"/>
              </w:rPr>
              <w:t xml:space="preserve"> </w:t>
            </w:r>
            <w:r w:rsidRPr="000E54FD">
              <w:rPr>
                <w:rFonts w:eastAsia="Times New Roman" w:cs="Times New Roman"/>
                <w:color w:val="FF0000"/>
                <w:szCs w:val="26"/>
              </w:rPr>
              <w:t xml:space="preserve">thực hiện API (12.1) kiểm tra số dư của tài khoản có đủ để thực hiện giao dịch quyên góp này hay không. </w:t>
            </w:r>
          </w:p>
          <w:p w14:paraId="7AD98E23" w14:textId="77777777"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Nếu không đủ, hệ thống Small Giving hiển thị thông báo “Số tiền không hợp lệ”, nhà hảo tâm cần nhập lại số tiền quyên góp.</w:t>
            </w:r>
          </w:p>
          <w:p w14:paraId="072EC76F" w14:textId="58296885"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 xml:space="preserve">Nếu đủ, hệ thống </w:t>
            </w:r>
            <w:r w:rsidR="000D7ABC" w:rsidRPr="000E54FD">
              <w:rPr>
                <w:rFonts w:eastAsia="Times New Roman" w:cs="Times New Roman"/>
                <w:color w:val="FF0000"/>
                <w:szCs w:val="26"/>
              </w:rPr>
              <w:t>W</w:t>
            </w:r>
            <w:r w:rsidR="000D7ABC">
              <w:rPr>
                <w:rFonts w:eastAsia="Times New Roman" w:cs="Times New Roman"/>
                <w:color w:val="FF0000"/>
                <w:szCs w:val="26"/>
              </w:rPr>
              <w:t>AY4</w:t>
            </w:r>
            <w:r w:rsidR="000D7ABC" w:rsidRPr="000E54FD">
              <w:rPr>
                <w:rFonts w:eastAsia="Times New Roman" w:cs="Times New Roman"/>
                <w:color w:val="FF0000"/>
                <w:szCs w:val="26"/>
              </w:rPr>
              <w:t xml:space="preserve"> </w:t>
            </w:r>
            <w:r w:rsidRPr="000E54FD">
              <w:rPr>
                <w:rFonts w:eastAsia="Times New Roman" w:cs="Times New Roman"/>
                <w:color w:val="FF0000"/>
                <w:szCs w:val="26"/>
              </w:rPr>
              <w:t>thực hiện chuyển tiền. Hệ thống Small Giving trả về thông báo</w:t>
            </w:r>
            <w:r w:rsidR="000E54FD">
              <w:rPr>
                <w:rFonts w:eastAsia="Times New Roman" w:cs="Times New Roman"/>
                <w:color w:val="FF0000"/>
                <w:szCs w:val="26"/>
              </w:rPr>
              <w:t xml:space="preserve"> Quyên góp</w:t>
            </w:r>
            <w:r w:rsidRPr="000E54FD">
              <w:rPr>
                <w:rFonts w:eastAsia="Times New Roman" w:cs="Times New Roman"/>
                <w:color w:val="FF0000"/>
                <w:szCs w:val="26"/>
              </w:rPr>
              <w:t xml:space="preserve"> thành công.</w:t>
            </w:r>
          </w:p>
          <w:p w14:paraId="75A0A3EF" w14:textId="696D1203"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Với tùy chọn “Nhấn chuông” để đăng kí nhận các thông báo liên quan đến hoạt động thiện nguyện: Hệ thống Small Giving gọi API (12.2) lưu thông tin đăng ký.</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E0196" w14:textId="496BF38E"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 xml:space="preserve">Nhà hảo tâm, Small Giving, </w:t>
            </w:r>
            <w:r w:rsidR="000D7ABC" w:rsidRPr="000D7ABC">
              <w:rPr>
                <w:rFonts w:eastAsia="Times New Roman" w:cs="Times New Roman"/>
                <w:color w:val="FF0000"/>
                <w:szCs w:val="26"/>
              </w:rPr>
              <w:t>WAY4</w:t>
            </w:r>
          </w:p>
        </w:tc>
      </w:tr>
    </w:tbl>
    <w:p w14:paraId="3B0F6D97" w14:textId="5D8EFA96" w:rsidR="00E4719D" w:rsidRPr="00E1755A" w:rsidRDefault="00A1793F" w:rsidP="00AF27F3">
      <w:pPr>
        <w:pStyle w:val="CapTbl1"/>
      </w:pPr>
      <w:bookmarkStart w:id="100" w:name="_Toc42442544"/>
      <w:bookmarkStart w:id="101" w:name="_Toc42507443"/>
      <w:r>
        <w:t>Bảng</w:t>
      </w:r>
      <w:r w:rsidRPr="003221F2">
        <w:t xml:space="preserve"> </w:t>
      </w:r>
      <w:r>
        <w:t>3</w:t>
      </w:r>
      <w:r>
        <w:rPr>
          <w:noProof/>
        </w:rPr>
        <w:t>.</w:t>
      </w:r>
      <w:r w:rsidR="00AA1AFD">
        <w:rPr>
          <w:noProof/>
        </w:rPr>
        <w:t>6</w:t>
      </w:r>
      <w:r w:rsidRPr="003221F2">
        <w:t xml:space="preserve">: </w:t>
      </w:r>
      <w:r>
        <w:t>Đặc tả chi tiết quy trình quyên góp.</w:t>
      </w:r>
      <w:bookmarkEnd w:id="100"/>
      <w:bookmarkEnd w:id="101"/>
    </w:p>
    <w:p w14:paraId="1E5C43A3" w14:textId="1AFC9DC2" w:rsidR="005E18F8" w:rsidRDefault="000C78FA" w:rsidP="00A6615B">
      <w:pPr>
        <w:pStyle w:val="L2"/>
      </w:pPr>
      <w:bookmarkStart w:id="102" w:name="_Toc42507354"/>
      <w:r w:rsidRPr="00271576">
        <w:lastRenderedPageBreak/>
        <w:t xml:space="preserve">3.2. Thiết kế </w:t>
      </w:r>
      <w:r w:rsidR="00D521B3" w:rsidRPr="00271576">
        <w:t>hệ thống</w:t>
      </w:r>
      <w:bookmarkEnd w:id="102"/>
    </w:p>
    <w:p w14:paraId="7A4ADA1F" w14:textId="1EDA1958" w:rsidR="00E4719D" w:rsidRPr="003B541C" w:rsidRDefault="0003337A" w:rsidP="0003337A">
      <w:pPr>
        <w:pStyle w:val="L3"/>
        <w:rPr>
          <w:bCs/>
          <w:iCs/>
          <w:color w:val="FF0000"/>
        </w:rPr>
      </w:pPr>
      <w:r>
        <w:t>3.2.1. Giao diện ký</w:t>
      </w:r>
    </w:p>
    <w:p w14:paraId="04AA6B56" w14:textId="6868AB77" w:rsidR="005E18F8" w:rsidRDefault="0003337A" w:rsidP="001547DA">
      <w:pPr>
        <w:pStyle w:val="thongthuong"/>
        <w:ind w:firstLine="0"/>
        <w:jc w:val="center"/>
      </w:pPr>
      <w:r>
        <w:rPr>
          <w:noProof/>
        </w:rPr>
        <w:drawing>
          <wp:inline distT="0" distB="0" distL="0" distR="0" wp14:anchorId="6FC6EA36" wp14:editId="773F9B26">
            <wp:extent cx="2398144" cy="2564545"/>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016" cy="2856351"/>
                    </a:xfrm>
                    <a:prstGeom prst="rect">
                      <a:avLst/>
                    </a:prstGeom>
                    <a:noFill/>
                    <a:ln>
                      <a:noFill/>
                    </a:ln>
                  </pic:spPr>
                </pic:pic>
              </a:graphicData>
            </a:graphic>
          </wp:inline>
        </w:drawing>
      </w:r>
    </w:p>
    <w:p w14:paraId="2F2CF829" w14:textId="5C10DD66" w:rsidR="001547DA" w:rsidRDefault="001547DA" w:rsidP="008B1BCE">
      <w:pPr>
        <w:pStyle w:val="CapPic1"/>
      </w:pPr>
      <w:bookmarkStart w:id="103" w:name="_Toc42507377"/>
      <w:bookmarkStart w:id="104" w:name="_Toc42507473"/>
      <w:r w:rsidRPr="003221F2">
        <w:t xml:space="preserve">Hình </w:t>
      </w:r>
      <w:r>
        <w:t>3</w:t>
      </w:r>
      <w:r>
        <w:rPr>
          <w:noProof/>
        </w:rPr>
        <w:t>.10</w:t>
      </w:r>
      <w:r w:rsidRPr="003221F2">
        <w:t xml:space="preserve">: </w:t>
      </w:r>
      <w:r>
        <w:t>Giao diện đăng ký</w:t>
      </w:r>
      <w:r w:rsidR="0003337A">
        <w:t xml:space="preserve"> tài khoản</w:t>
      </w:r>
      <w:r w:rsidRPr="003221F2">
        <w:t>.</w:t>
      </w:r>
      <w:bookmarkEnd w:id="103"/>
      <w:bookmarkEnd w:id="104"/>
    </w:p>
    <w:tbl>
      <w:tblPr>
        <w:tblStyle w:val="TableGrid"/>
        <w:tblW w:w="9606" w:type="dxa"/>
        <w:tblLook w:val="04A0" w:firstRow="1" w:lastRow="0" w:firstColumn="1" w:lastColumn="0" w:noHBand="0" w:noVBand="1"/>
      </w:tblPr>
      <w:tblGrid>
        <w:gridCol w:w="709"/>
        <w:gridCol w:w="1583"/>
        <w:gridCol w:w="3486"/>
        <w:gridCol w:w="2137"/>
        <w:gridCol w:w="1691"/>
      </w:tblGrid>
      <w:tr w:rsidR="005E18F8" w:rsidRPr="003F17A9" w14:paraId="0018FF7F" w14:textId="77777777" w:rsidTr="003B541C">
        <w:tc>
          <w:tcPr>
            <w:tcW w:w="709" w:type="dxa"/>
            <w:shd w:val="clear" w:color="auto" w:fill="BFBFBF" w:themeFill="background1" w:themeFillShade="BF"/>
          </w:tcPr>
          <w:p w14:paraId="18E464C9"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83" w:type="dxa"/>
            <w:shd w:val="clear" w:color="auto" w:fill="BFBFBF" w:themeFill="background1" w:themeFillShade="BF"/>
          </w:tcPr>
          <w:p w14:paraId="0CFB42BF"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486" w:type="dxa"/>
            <w:shd w:val="clear" w:color="auto" w:fill="BFBFBF" w:themeFill="background1" w:themeFillShade="BF"/>
          </w:tcPr>
          <w:p w14:paraId="1E3C570E"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0BE47A5F"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691" w:type="dxa"/>
            <w:shd w:val="clear" w:color="auto" w:fill="BFBFBF" w:themeFill="background1" w:themeFillShade="BF"/>
          </w:tcPr>
          <w:p w14:paraId="57375086"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14:paraId="3ABE2409" w14:textId="77777777" w:rsidTr="003B541C">
        <w:tc>
          <w:tcPr>
            <w:tcW w:w="709" w:type="dxa"/>
          </w:tcPr>
          <w:p w14:paraId="5A0E644E" w14:textId="77777777" w:rsidR="005E18F8" w:rsidRPr="00271576" w:rsidRDefault="005E18F8" w:rsidP="005E18F8">
            <w:pPr>
              <w:pStyle w:val="thongthuong"/>
              <w:ind w:firstLine="0"/>
              <w:jc w:val="center"/>
              <w:rPr>
                <w:color w:val="FF0000"/>
              </w:rPr>
            </w:pPr>
            <w:r w:rsidRPr="00271576">
              <w:rPr>
                <w:color w:val="FF0000"/>
              </w:rPr>
              <w:t>1</w:t>
            </w:r>
          </w:p>
        </w:tc>
        <w:tc>
          <w:tcPr>
            <w:tcW w:w="1583" w:type="dxa"/>
          </w:tcPr>
          <w:p w14:paraId="752AF4E0" w14:textId="77777777" w:rsidR="005E18F8" w:rsidRPr="00271576" w:rsidRDefault="005E18F8" w:rsidP="005E18F8">
            <w:pPr>
              <w:pStyle w:val="thongthuong"/>
              <w:ind w:firstLine="0"/>
              <w:rPr>
                <w:color w:val="FF0000"/>
              </w:rPr>
            </w:pPr>
            <w:r w:rsidRPr="00271576">
              <w:rPr>
                <w:color w:val="FF0000"/>
              </w:rPr>
              <w:t>Họ tên</w:t>
            </w:r>
          </w:p>
        </w:tc>
        <w:tc>
          <w:tcPr>
            <w:tcW w:w="3486" w:type="dxa"/>
          </w:tcPr>
          <w:p w14:paraId="0C013C79" w14:textId="77777777" w:rsidR="005E18F8" w:rsidRPr="00271576" w:rsidRDefault="005E18F8" w:rsidP="005E18F8">
            <w:pPr>
              <w:pStyle w:val="thongthuong"/>
              <w:ind w:firstLine="0"/>
              <w:rPr>
                <w:color w:val="FF0000"/>
              </w:rPr>
            </w:pPr>
            <w:r w:rsidRPr="00271576">
              <w:rPr>
                <w:color w:val="FF0000"/>
              </w:rPr>
              <w:t>Nhập tên hiển thị mong muốn</w:t>
            </w:r>
          </w:p>
        </w:tc>
        <w:tc>
          <w:tcPr>
            <w:tcW w:w="2137" w:type="dxa"/>
          </w:tcPr>
          <w:p w14:paraId="2679B49E" w14:textId="3C1BF78C" w:rsidR="005E18F8" w:rsidRPr="00271576" w:rsidRDefault="005E18F8" w:rsidP="005E18F8">
            <w:pPr>
              <w:pStyle w:val="thongthuong"/>
              <w:ind w:firstLine="0"/>
              <w:rPr>
                <w:color w:val="FF0000"/>
              </w:rPr>
            </w:pPr>
            <w:r w:rsidRPr="00271576">
              <w:rPr>
                <w:color w:val="FF0000"/>
              </w:rPr>
              <w:t>TextInput</w:t>
            </w:r>
          </w:p>
        </w:tc>
        <w:tc>
          <w:tcPr>
            <w:tcW w:w="1691" w:type="dxa"/>
          </w:tcPr>
          <w:p w14:paraId="2612CFE4" w14:textId="77777777" w:rsidR="005E18F8" w:rsidRPr="00271576" w:rsidRDefault="005E18F8" w:rsidP="005E18F8">
            <w:pPr>
              <w:pStyle w:val="thongthuong"/>
              <w:ind w:firstLine="0"/>
              <w:rPr>
                <w:color w:val="FF0000"/>
              </w:rPr>
            </w:pPr>
            <w:r w:rsidRPr="00271576">
              <w:rPr>
                <w:color w:val="FF0000"/>
              </w:rPr>
              <w:t>Editable</w:t>
            </w:r>
          </w:p>
        </w:tc>
      </w:tr>
      <w:tr w:rsidR="005E18F8" w14:paraId="2E3BBF7A" w14:textId="77777777" w:rsidTr="003B541C">
        <w:tc>
          <w:tcPr>
            <w:tcW w:w="709" w:type="dxa"/>
          </w:tcPr>
          <w:p w14:paraId="2B794EAE" w14:textId="77777777" w:rsidR="005E18F8" w:rsidRPr="00271576" w:rsidRDefault="005E18F8" w:rsidP="005E18F8">
            <w:pPr>
              <w:pStyle w:val="thongthuong"/>
              <w:ind w:firstLine="0"/>
              <w:jc w:val="center"/>
              <w:rPr>
                <w:color w:val="FF0000"/>
              </w:rPr>
            </w:pPr>
            <w:r w:rsidRPr="00271576">
              <w:rPr>
                <w:color w:val="FF0000"/>
              </w:rPr>
              <w:t>2</w:t>
            </w:r>
          </w:p>
        </w:tc>
        <w:tc>
          <w:tcPr>
            <w:tcW w:w="1583" w:type="dxa"/>
          </w:tcPr>
          <w:p w14:paraId="67CC21C8" w14:textId="77777777" w:rsidR="005E18F8" w:rsidRPr="00271576" w:rsidRDefault="005E18F8" w:rsidP="005E18F8">
            <w:pPr>
              <w:pStyle w:val="thongthuong"/>
              <w:ind w:firstLine="0"/>
              <w:rPr>
                <w:color w:val="FF0000"/>
              </w:rPr>
            </w:pPr>
            <w:r w:rsidRPr="00271576">
              <w:rPr>
                <w:color w:val="FF0000"/>
              </w:rPr>
              <w:t>SDT</w:t>
            </w:r>
          </w:p>
        </w:tc>
        <w:tc>
          <w:tcPr>
            <w:tcW w:w="3486" w:type="dxa"/>
          </w:tcPr>
          <w:p w14:paraId="1D38D4D1" w14:textId="77777777" w:rsidR="005E18F8" w:rsidRPr="00271576" w:rsidRDefault="005E18F8" w:rsidP="005E18F8">
            <w:pPr>
              <w:pStyle w:val="thongthuong"/>
              <w:ind w:firstLine="0"/>
              <w:rPr>
                <w:color w:val="FF0000"/>
              </w:rPr>
            </w:pPr>
            <w:r w:rsidRPr="00271576">
              <w:rPr>
                <w:color w:val="FF0000"/>
              </w:rPr>
              <w:t>Nhập vào số điện thoại</w:t>
            </w:r>
          </w:p>
        </w:tc>
        <w:tc>
          <w:tcPr>
            <w:tcW w:w="2137" w:type="dxa"/>
          </w:tcPr>
          <w:p w14:paraId="284923A1" w14:textId="3D035501" w:rsidR="005E18F8" w:rsidRPr="00271576" w:rsidRDefault="005E18F8" w:rsidP="005E18F8">
            <w:pPr>
              <w:pStyle w:val="thongthuong"/>
              <w:ind w:firstLine="0"/>
              <w:rPr>
                <w:color w:val="FF0000"/>
              </w:rPr>
            </w:pPr>
            <w:r w:rsidRPr="00271576">
              <w:rPr>
                <w:color w:val="FF0000"/>
              </w:rPr>
              <w:t>TextInput</w:t>
            </w:r>
          </w:p>
        </w:tc>
        <w:tc>
          <w:tcPr>
            <w:tcW w:w="1691" w:type="dxa"/>
          </w:tcPr>
          <w:p w14:paraId="18E898D4" w14:textId="77777777" w:rsidR="005E18F8" w:rsidRPr="00271576" w:rsidRDefault="005E18F8" w:rsidP="005E18F8">
            <w:pPr>
              <w:pStyle w:val="thongthuong"/>
              <w:ind w:firstLine="0"/>
              <w:rPr>
                <w:color w:val="FF0000"/>
              </w:rPr>
            </w:pPr>
            <w:r w:rsidRPr="00271576">
              <w:rPr>
                <w:color w:val="FF0000"/>
              </w:rPr>
              <w:t>Editable</w:t>
            </w:r>
          </w:p>
        </w:tc>
      </w:tr>
      <w:tr w:rsidR="005E18F8" w14:paraId="70B9C370" w14:textId="77777777" w:rsidTr="003B541C">
        <w:tc>
          <w:tcPr>
            <w:tcW w:w="709" w:type="dxa"/>
          </w:tcPr>
          <w:p w14:paraId="452D8995" w14:textId="77777777" w:rsidR="005E18F8" w:rsidRPr="00271576" w:rsidRDefault="005E18F8" w:rsidP="005E18F8">
            <w:pPr>
              <w:pStyle w:val="thongthuong"/>
              <w:ind w:firstLine="0"/>
              <w:jc w:val="center"/>
              <w:rPr>
                <w:color w:val="FF0000"/>
              </w:rPr>
            </w:pPr>
            <w:r w:rsidRPr="00271576">
              <w:rPr>
                <w:color w:val="FF0000"/>
              </w:rPr>
              <w:t>3</w:t>
            </w:r>
          </w:p>
        </w:tc>
        <w:tc>
          <w:tcPr>
            <w:tcW w:w="1583" w:type="dxa"/>
          </w:tcPr>
          <w:p w14:paraId="7F03DFEF" w14:textId="77777777" w:rsidR="005E18F8" w:rsidRPr="00271576" w:rsidRDefault="005E18F8" w:rsidP="005E18F8">
            <w:pPr>
              <w:pStyle w:val="thongthuong"/>
              <w:ind w:firstLine="0"/>
              <w:rPr>
                <w:color w:val="FF0000"/>
              </w:rPr>
            </w:pPr>
            <w:r w:rsidRPr="00271576">
              <w:rPr>
                <w:color w:val="FF0000"/>
              </w:rPr>
              <w:t>Email</w:t>
            </w:r>
          </w:p>
        </w:tc>
        <w:tc>
          <w:tcPr>
            <w:tcW w:w="3486" w:type="dxa"/>
          </w:tcPr>
          <w:p w14:paraId="52B2C69D" w14:textId="77777777" w:rsidR="005E18F8" w:rsidRPr="00271576" w:rsidRDefault="005E18F8" w:rsidP="005E18F8">
            <w:pPr>
              <w:pStyle w:val="thongthuong"/>
              <w:ind w:firstLine="0"/>
              <w:rPr>
                <w:color w:val="FF0000"/>
              </w:rPr>
            </w:pPr>
            <w:r w:rsidRPr="00271576">
              <w:rPr>
                <w:color w:val="FF0000"/>
              </w:rPr>
              <w:t>Nhập vào email</w:t>
            </w:r>
          </w:p>
        </w:tc>
        <w:tc>
          <w:tcPr>
            <w:tcW w:w="2137" w:type="dxa"/>
          </w:tcPr>
          <w:p w14:paraId="2F7A595E" w14:textId="250CBAFD" w:rsidR="005E18F8" w:rsidRPr="00271576" w:rsidRDefault="005E18F8" w:rsidP="005E18F8">
            <w:pPr>
              <w:pStyle w:val="thongthuong"/>
              <w:ind w:firstLine="0"/>
              <w:rPr>
                <w:color w:val="FF0000"/>
              </w:rPr>
            </w:pPr>
            <w:r w:rsidRPr="00271576">
              <w:rPr>
                <w:color w:val="FF0000"/>
              </w:rPr>
              <w:t>TextInput</w:t>
            </w:r>
          </w:p>
        </w:tc>
        <w:tc>
          <w:tcPr>
            <w:tcW w:w="1691" w:type="dxa"/>
          </w:tcPr>
          <w:p w14:paraId="03C326F2" w14:textId="77777777" w:rsidR="005E18F8" w:rsidRPr="00271576" w:rsidRDefault="005E18F8" w:rsidP="005E18F8">
            <w:pPr>
              <w:pStyle w:val="thongthuong"/>
              <w:ind w:firstLine="0"/>
              <w:rPr>
                <w:color w:val="FF0000"/>
              </w:rPr>
            </w:pPr>
            <w:r w:rsidRPr="00271576">
              <w:rPr>
                <w:color w:val="FF0000"/>
              </w:rPr>
              <w:t>Editable</w:t>
            </w:r>
          </w:p>
        </w:tc>
      </w:tr>
      <w:tr w:rsidR="005E18F8" w14:paraId="5B310AFE" w14:textId="77777777" w:rsidTr="003B541C">
        <w:tc>
          <w:tcPr>
            <w:tcW w:w="709" w:type="dxa"/>
          </w:tcPr>
          <w:p w14:paraId="218BA25D" w14:textId="77777777" w:rsidR="005E18F8" w:rsidRPr="00271576" w:rsidRDefault="005E18F8" w:rsidP="005E18F8">
            <w:pPr>
              <w:pStyle w:val="thongthuong"/>
              <w:ind w:firstLine="0"/>
              <w:jc w:val="center"/>
              <w:rPr>
                <w:color w:val="FF0000"/>
              </w:rPr>
            </w:pPr>
            <w:r w:rsidRPr="00271576">
              <w:rPr>
                <w:color w:val="FF0000"/>
              </w:rPr>
              <w:t>4</w:t>
            </w:r>
          </w:p>
        </w:tc>
        <w:tc>
          <w:tcPr>
            <w:tcW w:w="1583" w:type="dxa"/>
          </w:tcPr>
          <w:p w14:paraId="04E09B3C" w14:textId="77777777" w:rsidR="005E18F8" w:rsidRPr="00271576" w:rsidRDefault="005E18F8" w:rsidP="005E18F8">
            <w:pPr>
              <w:pStyle w:val="thongthuong"/>
              <w:ind w:firstLine="0"/>
              <w:rPr>
                <w:color w:val="FF0000"/>
              </w:rPr>
            </w:pPr>
            <w:r w:rsidRPr="00271576">
              <w:rPr>
                <w:color w:val="FF0000"/>
              </w:rPr>
              <w:t>Mật khẩu</w:t>
            </w:r>
          </w:p>
        </w:tc>
        <w:tc>
          <w:tcPr>
            <w:tcW w:w="3486" w:type="dxa"/>
          </w:tcPr>
          <w:p w14:paraId="37B01148" w14:textId="77777777" w:rsidR="005E18F8" w:rsidRPr="00271576" w:rsidRDefault="005E18F8" w:rsidP="005E18F8">
            <w:pPr>
              <w:pStyle w:val="thongthuong"/>
              <w:ind w:firstLine="0"/>
              <w:rPr>
                <w:color w:val="FF0000"/>
              </w:rPr>
            </w:pPr>
            <w:r w:rsidRPr="00271576">
              <w:rPr>
                <w:color w:val="FF0000"/>
              </w:rPr>
              <w:t>Tạo một mật khẩu mới</w:t>
            </w:r>
          </w:p>
        </w:tc>
        <w:tc>
          <w:tcPr>
            <w:tcW w:w="2137" w:type="dxa"/>
          </w:tcPr>
          <w:p w14:paraId="7893D1BE" w14:textId="4316CF63" w:rsidR="005E18F8" w:rsidRPr="00271576" w:rsidRDefault="005E18F8" w:rsidP="005E18F8">
            <w:pPr>
              <w:pStyle w:val="thongthuong"/>
              <w:ind w:firstLine="0"/>
              <w:rPr>
                <w:color w:val="FF0000"/>
              </w:rPr>
            </w:pPr>
            <w:r w:rsidRPr="00271576">
              <w:rPr>
                <w:color w:val="FF0000"/>
              </w:rPr>
              <w:t>TextInput</w:t>
            </w:r>
          </w:p>
        </w:tc>
        <w:tc>
          <w:tcPr>
            <w:tcW w:w="1691" w:type="dxa"/>
          </w:tcPr>
          <w:p w14:paraId="59E25704" w14:textId="77777777" w:rsidR="005E18F8" w:rsidRPr="00271576" w:rsidRDefault="005E18F8" w:rsidP="005E18F8">
            <w:pPr>
              <w:pStyle w:val="thongthuong"/>
              <w:ind w:firstLine="0"/>
              <w:rPr>
                <w:color w:val="FF0000"/>
              </w:rPr>
            </w:pPr>
            <w:r w:rsidRPr="00271576">
              <w:rPr>
                <w:color w:val="FF0000"/>
              </w:rPr>
              <w:t>Editable</w:t>
            </w:r>
          </w:p>
        </w:tc>
      </w:tr>
      <w:tr w:rsidR="005E18F8" w14:paraId="78A056C5" w14:textId="77777777" w:rsidTr="003B541C">
        <w:trPr>
          <w:trHeight w:val="866"/>
        </w:trPr>
        <w:tc>
          <w:tcPr>
            <w:tcW w:w="709" w:type="dxa"/>
          </w:tcPr>
          <w:p w14:paraId="037FAA9D" w14:textId="77777777" w:rsidR="005E18F8" w:rsidRPr="00271576" w:rsidRDefault="005E18F8" w:rsidP="005E18F8">
            <w:pPr>
              <w:pStyle w:val="thongthuong"/>
              <w:ind w:firstLine="0"/>
              <w:jc w:val="center"/>
              <w:rPr>
                <w:color w:val="FF0000"/>
              </w:rPr>
            </w:pPr>
            <w:r w:rsidRPr="00271576">
              <w:rPr>
                <w:color w:val="FF0000"/>
              </w:rPr>
              <w:t>5</w:t>
            </w:r>
          </w:p>
        </w:tc>
        <w:tc>
          <w:tcPr>
            <w:tcW w:w="1583" w:type="dxa"/>
          </w:tcPr>
          <w:p w14:paraId="53C0F192" w14:textId="77777777" w:rsidR="005E18F8" w:rsidRPr="00271576" w:rsidRDefault="005E18F8" w:rsidP="005E18F8">
            <w:pPr>
              <w:pStyle w:val="thongthuong"/>
              <w:ind w:firstLine="0"/>
              <w:rPr>
                <w:color w:val="FF0000"/>
              </w:rPr>
            </w:pPr>
            <w:r w:rsidRPr="00271576">
              <w:rPr>
                <w:color w:val="FF0000"/>
              </w:rPr>
              <w:t>Nhập lại mật khẩu</w:t>
            </w:r>
          </w:p>
        </w:tc>
        <w:tc>
          <w:tcPr>
            <w:tcW w:w="3486" w:type="dxa"/>
          </w:tcPr>
          <w:p w14:paraId="2C005225" w14:textId="77777777" w:rsidR="005E18F8" w:rsidRPr="00271576" w:rsidRDefault="005E18F8" w:rsidP="005E18F8">
            <w:pPr>
              <w:pStyle w:val="thongthuong"/>
              <w:ind w:firstLine="0"/>
              <w:rPr>
                <w:color w:val="FF0000"/>
              </w:rPr>
            </w:pPr>
            <w:r w:rsidRPr="00271576">
              <w:rPr>
                <w:color w:val="FF0000"/>
              </w:rPr>
              <w:t>Nhập lại mật khẩu phía bên trên</w:t>
            </w:r>
          </w:p>
        </w:tc>
        <w:tc>
          <w:tcPr>
            <w:tcW w:w="2137" w:type="dxa"/>
          </w:tcPr>
          <w:p w14:paraId="235C22B2" w14:textId="02E4A20D" w:rsidR="005E18F8" w:rsidRPr="00271576" w:rsidRDefault="005E18F8" w:rsidP="005E18F8">
            <w:pPr>
              <w:pStyle w:val="thongthuong"/>
              <w:ind w:firstLine="0"/>
              <w:rPr>
                <w:color w:val="FF0000"/>
              </w:rPr>
            </w:pPr>
            <w:r w:rsidRPr="00271576">
              <w:rPr>
                <w:color w:val="FF0000"/>
              </w:rPr>
              <w:t>TextInput</w:t>
            </w:r>
          </w:p>
        </w:tc>
        <w:tc>
          <w:tcPr>
            <w:tcW w:w="1691" w:type="dxa"/>
          </w:tcPr>
          <w:p w14:paraId="20ABC48F" w14:textId="77777777" w:rsidR="005E18F8" w:rsidRPr="00271576" w:rsidRDefault="005E18F8" w:rsidP="005E18F8">
            <w:pPr>
              <w:pStyle w:val="thongthuong"/>
              <w:ind w:firstLine="0"/>
              <w:rPr>
                <w:color w:val="FF0000"/>
              </w:rPr>
            </w:pPr>
            <w:r w:rsidRPr="00271576">
              <w:rPr>
                <w:color w:val="FF0000"/>
              </w:rPr>
              <w:t>Editable</w:t>
            </w:r>
          </w:p>
        </w:tc>
      </w:tr>
      <w:tr w:rsidR="001573EF" w14:paraId="1DFA72AC" w14:textId="77777777" w:rsidTr="003B541C">
        <w:tc>
          <w:tcPr>
            <w:tcW w:w="709" w:type="dxa"/>
          </w:tcPr>
          <w:p w14:paraId="3A2DC5F1" w14:textId="77777777" w:rsidR="001573EF" w:rsidRPr="00271576" w:rsidRDefault="001573EF" w:rsidP="001573EF">
            <w:pPr>
              <w:pStyle w:val="thongthuong"/>
              <w:ind w:firstLine="0"/>
              <w:jc w:val="center"/>
              <w:rPr>
                <w:color w:val="FF0000"/>
              </w:rPr>
            </w:pPr>
            <w:r w:rsidRPr="00271576">
              <w:rPr>
                <w:color w:val="FF0000"/>
              </w:rPr>
              <w:t>6</w:t>
            </w:r>
          </w:p>
        </w:tc>
        <w:tc>
          <w:tcPr>
            <w:tcW w:w="1583" w:type="dxa"/>
          </w:tcPr>
          <w:p w14:paraId="090F8A7E" w14:textId="77777777" w:rsidR="001573EF" w:rsidRPr="00271576" w:rsidRDefault="001573EF" w:rsidP="001573EF">
            <w:pPr>
              <w:pStyle w:val="thongthuong"/>
              <w:ind w:firstLine="0"/>
              <w:rPr>
                <w:color w:val="FF0000"/>
              </w:rPr>
            </w:pPr>
            <w:r w:rsidRPr="00271576">
              <w:rPr>
                <w:color w:val="FF0000"/>
              </w:rPr>
              <w:t>Bỏ qua</w:t>
            </w:r>
          </w:p>
        </w:tc>
        <w:tc>
          <w:tcPr>
            <w:tcW w:w="3486" w:type="dxa"/>
          </w:tcPr>
          <w:p w14:paraId="3440B261" w14:textId="77777777" w:rsidR="001573EF" w:rsidRPr="00271576" w:rsidRDefault="001573EF" w:rsidP="001573EF">
            <w:pPr>
              <w:pStyle w:val="thongthuong"/>
              <w:ind w:firstLine="0"/>
              <w:rPr>
                <w:color w:val="FF0000"/>
              </w:rPr>
            </w:pPr>
            <w:r w:rsidRPr="00271576">
              <w:rPr>
                <w:color w:val="FF0000"/>
              </w:rPr>
              <w:t>Hủy bỏ đăng ký</w:t>
            </w:r>
          </w:p>
        </w:tc>
        <w:tc>
          <w:tcPr>
            <w:tcW w:w="2137" w:type="dxa"/>
          </w:tcPr>
          <w:p w14:paraId="31080C54" w14:textId="36FA60CE" w:rsidR="001573EF" w:rsidRPr="00271576" w:rsidRDefault="001573EF" w:rsidP="001573EF">
            <w:pPr>
              <w:pStyle w:val="thongthuong"/>
              <w:ind w:firstLine="0"/>
              <w:rPr>
                <w:color w:val="FF0000"/>
              </w:rPr>
            </w:pPr>
            <w:r w:rsidRPr="00271576">
              <w:rPr>
                <w:color w:val="FF0000"/>
              </w:rPr>
              <w:t>TouchableOpacity</w:t>
            </w:r>
          </w:p>
        </w:tc>
        <w:tc>
          <w:tcPr>
            <w:tcW w:w="1691" w:type="dxa"/>
          </w:tcPr>
          <w:p w14:paraId="1CCDCB3C" w14:textId="5AAA9ABD" w:rsidR="001573EF" w:rsidRPr="00271576" w:rsidRDefault="001573EF" w:rsidP="001573EF">
            <w:pPr>
              <w:pStyle w:val="thongthuong"/>
              <w:ind w:firstLine="0"/>
              <w:rPr>
                <w:color w:val="FF0000"/>
              </w:rPr>
            </w:pPr>
            <w:r w:rsidRPr="00271576">
              <w:rPr>
                <w:color w:val="FF0000"/>
              </w:rPr>
              <w:t>Onpress</w:t>
            </w:r>
          </w:p>
        </w:tc>
      </w:tr>
      <w:tr w:rsidR="001573EF" w14:paraId="1376E42D" w14:textId="77777777" w:rsidTr="003B541C">
        <w:tc>
          <w:tcPr>
            <w:tcW w:w="709" w:type="dxa"/>
          </w:tcPr>
          <w:p w14:paraId="2C0DFAF7" w14:textId="77777777" w:rsidR="001573EF" w:rsidRPr="00271576" w:rsidRDefault="001573EF" w:rsidP="001573EF">
            <w:pPr>
              <w:pStyle w:val="thongthuong"/>
              <w:ind w:firstLine="0"/>
              <w:jc w:val="center"/>
              <w:rPr>
                <w:color w:val="FF0000"/>
              </w:rPr>
            </w:pPr>
            <w:r w:rsidRPr="00271576">
              <w:rPr>
                <w:color w:val="FF0000"/>
              </w:rPr>
              <w:t>7</w:t>
            </w:r>
          </w:p>
        </w:tc>
        <w:tc>
          <w:tcPr>
            <w:tcW w:w="1583" w:type="dxa"/>
          </w:tcPr>
          <w:p w14:paraId="2F619E56" w14:textId="77777777" w:rsidR="001573EF" w:rsidRPr="00271576" w:rsidRDefault="001573EF" w:rsidP="001573EF">
            <w:pPr>
              <w:pStyle w:val="thongthuong"/>
              <w:ind w:firstLine="0"/>
              <w:rPr>
                <w:color w:val="FF0000"/>
              </w:rPr>
            </w:pPr>
            <w:r w:rsidRPr="00271576">
              <w:rPr>
                <w:color w:val="FF0000"/>
              </w:rPr>
              <w:t>Đăng ký</w:t>
            </w:r>
          </w:p>
        </w:tc>
        <w:tc>
          <w:tcPr>
            <w:tcW w:w="3486" w:type="dxa"/>
          </w:tcPr>
          <w:p w14:paraId="4F042375" w14:textId="77777777" w:rsidR="001573EF" w:rsidRPr="00271576" w:rsidRDefault="001573EF" w:rsidP="001573EF">
            <w:pPr>
              <w:pStyle w:val="thongthuong"/>
              <w:ind w:firstLine="0"/>
              <w:rPr>
                <w:color w:val="FF0000"/>
              </w:rPr>
            </w:pPr>
            <w:r w:rsidRPr="00271576">
              <w:rPr>
                <w:color w:val="FF0000"/>
              </w:rPr>
              <w:t>Xác nhận yêu cầu đăng ký</w:t>
            </w:r>
          </w:p>
        </w:tc>
        <w:tc>
          <w:tcPr>
            <w:tcW w:w="2137" w:type="dxa"/>
          </w:tcPr>
          <w:p w14:paraId="6CD10DA7" w14:textId="67630F35" w:rsidR="001573EF" w:rsidRPr="00271576" w:rsidRDefault="001573EF" w:rsidP="001573EF">
            <w:pPr>
              <w:pStyle w:val="thongthuong"/>
              <w:ind w:firstLine="0"/>
              <w:rPr>
                <w:color w:val="FF0000"/>
              </w:rPr>
            </w:pPr>
            <w:r w:rsidRPr="00271576">
              <w:rPr>
                <w:color w:val="FF0000"/>
              </w:rPr>
              <w:t>TouchableOpacity</w:t>
            </w:r>
          </w:p>
        </w:tc>
        <w:tc>
          <w:tcPr>
            <w:tcW w:w="1691" w:type="dxa"/>
          </w:tcPr>
          <w:p w14:paraId="2B05AAD1" w14:textId="1D012A3C" w:rsidR="001573EF" w:rsidRPr="00271576" w:rsidRDefault="001573EF" w:rsidP="001573EF">
            <w:pPr>
              <w:pStyle w:val="thongthuong"/>
              <w:ind w:firstLine="0"/>
              <w:rPr>
                <w:color w:val="FF0000"/>
              </w:rPr>
            </w:pPr>
            <w:r w:rsidRPr="00271576">
              <w:rPr>
                <w:color w:val="FF0000"/>
              </w:rPr>
              <w:t>Onpress</w:t>
            </w:r>
          </w:p>
        </w:tc>
      </w:tr>
    </w:tbl>
    <w:p w14:paraId="372B4AFB" w14:textId="119B9CBE" w:rsidR="006E7AA1" w:rsidRDefault="006E7AA1" w:rsidP="00AF27F3">
      <w:pPr>
        <w:pStyle w:val="CapTbl1"/>
      </w:pPr>
      <w:bookmarkStart w:id="105" w:name="_Toc42442545"/>
      <w:bookmarkStart w:id="106" w:name="_Toc42507444"/>
      <w:r>
        <w:t>Bảng 3</w:t>
      </w:r>
      <w:r>
        <w:rPr>
          <w:noProof/>
        </w:rPr>
        <w:t>.7</w:t>
      </w:r>
      <w:r w:rsidRPr="003221F2">
        <w:t>:</w:t>
      </w:r>
      <w:r w:rsidR="001762A6">
        <w:t xml:space="preserve"> Mô tả chi tiết thành phần</w:t>
      </w:r>
      <w:r w:rsidR="00833020">
        <w:t xml:space="preserve"> trong</w:t>
      </w:r>
      <w:r w:rsidR="001762A6">
        <w:t xml:space="preserve"> đăng ký tài khoản</w:t>
      </w:r>
      <w:r w:rsidRPr="003221F2">
        <w:t>.</w:t>
      </w:r>
      <w:bookmarkEnd w:id="105"/>
      <w:bookmarkEnd w:id="106"/>
    </w:p>
    <w:p w14:paraId="531C5A6E" w14:textId="6E52C7A9" w:rsidR="005E18F8" w:rsidRDefault="0003337A" w:rsidP="001547DA">
      <w:pPr>
        <w:pStyle w:val="thongthuong"/>
        <w:ind w:firstLine="0"/>
        <w:jc w:val="center"/>
      </w:pPr>
      <w:r>
        <w:rPr>
          <w:noProof/>
        </w:rPr>
        <w:lastRenderedPageBreak/>
        <w:drawing>
          <wp:inline distT="0" distB="0" distL="0" distR="0" wp14:anchorId="3E9A71D3" wp14:editId="226B9825">
            <wp:extent cx="2355011" cy="2566391"/>
            <wp:effectExtent l="0" t="0" r="762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885" cy="2616383"/>
                    </a:xfrm>
                    <a:prstGeom prst="rect">
                      <a:avLst/>
                    </a:prstGeom>
                    <a:noFill/>
                    <a:ln>
                      <a:noFill/>
                    </a:ln>
                  </pic:spPr>
                </pic:pic>
              </a:graphicData>
            </a:graphic>
          </wp:inline>
        </w:drawing>
      </w:r>
    </w:p>
    <w:p w14:paraId="5DC4A784" w14:textId="64D4C43D" w:rsidR="001547DA" w:rsidRDefault="001547DA" w:rsidP="008B1BCE">
      <w:pPr>
        <w:pStyle w:val="CapPic1"/>
      </w:pPr>
      <w:bookmarkStart w:id="107" w:name="_Toc42507378"/>
      <w:bookmarkStart w:id="108" w:name="_Toc42507474"/>
      <w:r w:rsidRPr="003221F2">
        <w:t xml:space="preserve">Hình </w:t>
      </w:r>
      <w:r>
        <w:t>3</w:t>
      </w:r>
      <w:r>
        <w:rPr>
          <w:noProof/>
        </w:rPr>
        <w:t>.11</w:t>
      </w:r>
      <w:r w:rsidRPr="003221F2">
        <w:t xml:space="preserve">: </w:t>
      </w:r>
      <w:r>
        <w:t>Giao diện đăng nhập</w:t>
      </w:r>
      <w:r w:rsidRPr="003221F2">
        <w:t>.</w:t>
      </w:r>
      <w:bookmarkEnd w:id="107"/>
      <w:bookmarkEnd w:id="108"/>
    </w:p>
    <w:p w14:paraId="51795644" w14:textId="36EF3D14" w:rsidR="003B541C" w:rsidRDefault="003B541C" w:rsidP="008B1BCE">
      <w:pPr>
        <w:pStyle w:val="CapPic1"/>
      </w:pPr>
    </w:p>
    <w:p w14:paraId="130701F5" w14:textId="0EE2D7BE" w:rsidR="003B541C" w:rsidRDefault="003B541C" w:rsidP="008B1BCE">
      <w:pPr>
        <w:pStyle w:val="CapPic1"/>
      </w:pPr>
    </w:p>
    <w:p w14:paraId="2F7B4F4B" w14:textId="6C4EF6AA" w:rsidR="003B541C" w:rsidRDefault="003B541C" w:rsidP="008B1BCE">
      <w:pPr>
        <w:pStyle w:val="CapPic1"/>
      </w:pPr>
    </w:p>
    <w:p w14:paraId="2C59CA2D" w14:textId="0BADE1EA" w:rsidR="00BB0D67" w:rsidRDefault="00BB0D67" w:rsidP="008B1BCE">
      <w:pPr>
        <w:pStyle w:val="CapPic1"/>
      </w:pPr>
    </w:p>
    <w:p w14:paraId="28C07F03" w14:textId="77777777" w:rsidR="00BB0D67" w:rsidRDefault="00BB0D67" w:rsidP="008B1BCE">
      <w:pPr>
        <w:pStyle w:val="CapPic1"/>
      </w:pPr>
    </w:p>
    <w:tbl>
      <w:tblPr>
        <w:tblStyle w:val="TableGrid"/>
        <w:tblW w:w="9606" w:type="dxa"/>
        <w:tblLayout w:type="fixed"/>
        <w:tblLook w:val="04A0" w:firstRow="1" w:lastRow="0" w:firstColumn="1" w:lastColumn="0" w:noHBand="0" w:noVBand="1"/>
      </w:tblPr>
      <w:tblGrid>
        <w:gridCol w:w="710"/>
        <w:gridCol w:w="1583"/>
        <w:gridCol w:w="3485"/>
        <w:gridCol w:w="2268"/>
        <w:gridCol w:w="1560"/>
      </w:tblGrid>
      <w:tr w:rsidR="005E18F8" w:rsidRPr="00271576" w14:paraId="22ABB0C3" w14:textId="77777777" w:rsidTr="00BB0D67">
        <w:tc>
          <w:tcPr>
            <w:tcW w:w="710" w:type="dxa"/>
            <w:shd w:val="clear" w:color="auto" w:fill="BFBFBF" w:themeFill="background1" w:themeFillShade="BF"/>
          </w:tcPr>
          <w:p w14:paraId="01C5FDC4"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83" w:type="dxa"/>
            <w:shd w:val="clear" w:color="auto" w:fill="BFBFBF" w:themeFill="background1" w:themeFillShade="BF"/>
          </w:tcPr>
          <w:p w14:paraId="23A4E67A"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485" w:type="dxa"/>
            <w:shd w:val="clear" w:color="auto" w:fill="BFBFBF" w:themeFill="background1" w:themeFillShade="BF"/>
          </w:tcPr>
          <w:p w14:paraId="082A987D"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268" w:type="dxa"/>
            <w:shd w:val="clear" w:color="auto" w:fill="BFBFBF" w:themeFill="background1" w:themeFillShade="BF"/>
          </w:tcPr>
          <w:p w14:paraId="6528A66F"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560" w:type="dxa"/>
            <w:shd w:val="clear" w:color="auto" w:fill="BFBFBF" w:themeFill="background1" w:themeFillShade="BF"/>
          </w:tcPr>
          <w:p w14:paraId="6385E4E9"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rsidRPr="00271576" w14:paraId="4928DE66" w14:textId="77777777" w:rsidTr="00BB0D67">
        <w:tc>
          <w:tcPr>
            <w:tcW w:w="710" w:type="dxa"/>
          </w:tcPr>
          <w:p w14:paraId="2FA8F4D2" w14:textId="77777777" w:rsidR="005E18F8" w:rsidRPr="00271576" w:rsidRDefault="005E18F8" w:rsidP="005E18F8">
            <w:pPr>
              <w:pStyle w:val="thongthuong"/>
              <w:ind w:firstLine="0"/>
              <w:jc w:val="center"/>
              <w:rPr>
                <w:color w:val="FF0000"/>
              </w:rPr>
            </w:pPr>
            <w:r w:rsidRPr="00271576">
              <w:rPr>
                <w:color w:val="FF0000"/>
              </w:rPr>
              <w:t>1</w:t>
            </w:r>
          </w:p>
        </w:tc>
        <w:tc>
          <w:tcPr>
            <w:tcW w:w="1583" w:type="dxa"/>
          </w:tcPr>
          <w:p w14:paraId="7FC4D6CE" w14:textId="77777777" w:rsidR="005E18F8" w:rsidRPr="00271576" w:rsidRDefault="005E18F8" w:rsidP="005E18F8">
            <w:pPr>
              <w:pStyle w:val="thongthuong"/>
              <w:ind w:firstLine="0"/>
              <w:rPr>
                <w:color w:val="FF0000"/>
              </w:rPr>
            </w:pPr>
            <w:r w:rsidRPr="00271576">
              <w:rPr>
                <w:color w:val="FF0000"/>
              </w:rPr>
              <w:t>Email hoặc SDT</w:t>
            </w:r>
          </w:p>
        </w:tc>
        <w:tc>
          <w:tcPr>
            <w:tcW w:w="3485" w:type="dxa"/>
          </w:tcPr>
          <w:p w14:paraId="3D7197B8" w14:textId="77777777" w:rsidR="005E18F8" w:rsidRPr="00271576" w:rsidRDefault="005E18F8" w:rsidP="005E18F8">
            <w:pPr>
              <w:pStyle w:val="thongthuong"/>
              <w:ind w:firstLine="0"/>
              <w:rPr>
                <w:color w:val="FF0000"/>
              </w:rPr>
            </w:pPr>
            <w:r w:rsidRPr="00271576">
              <w:rPr>
                <w:color w:val="FF0000"/>
              </w:rPr>
              <w:t>Nhập email hoặc số điện thoạt đã đăng ký</w:t>
            </w:r>
          </w:p>
        </w:tc>
        <w:tc>
          <w:tcPr>
            <w:tcW w:w="2268" w:type="dxa"/>
          </w:tcPr>
          <w:p w14:paraId="49D6437D" w14:textId="2E71E55D" w:rsidR="005E18F8" w:rsidRPr="00271576" w:rsidRDefault="00324245" w:rsidP="005E18F8">
            <w:pPr>
              <w:pStyle w:val="thongthuong"/>
              <w:ind w:firstLine="0"/>
              <w:rPr>
                <w:color w:val="FF0000"/>
              </w:rPr>
            </w:pPr>
            <w:r w:rsidRPr="00271576">
              <w:rPr>
                <w:color w:val="FF0000"/>
              </w:rPr>
              <w:t>TextInput</w:t>
            </w:r>
          </w:p>
        </w:tc>
        <w:tc>
          <w:tcPr>
            <w:tcW w:w="1560" w:type="dxa"/>
          </w:tcPr>
          <w:p w14:paraId="3BE7DD7D"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72CE3CCD" w14:textId="77777777" w:rsidTr="00BB0D67">
        <w:tc>
          <w:tcPr>
            <w:tcW w:w="710" w:type="dxa"/>
          </w:tcPr>
          <w:p w14:paraId="3FE8CEAA" w14:textId="77777777" w:rsidR="005E18F8" w:rsidRPr="00271576" w:rsidRDefault="005E18F8" w:rsidP="005E18F8">
            <w:pPr>
              <w:pStyle w:val="thongthuong"/>
              <w:ind w:firstLine="0"/>
              <w:jc w:val="center"/>
              <w:rPr>
                <w:color w:val="FF0000"/>
              </w:rPr>
            </w:pPr>
            <w:r w:rsidRPr="00271576">
              <w:rPr>
                <w:color w:val="FF0000"/>
              </w:rPr>
              <w:t>2</w:t>
            </w:r>
          </w:p>
        </w:tc>
        <w:tc>
          <w:tcPr>
            <w:tcW w:w="1583" w:type="dxa"/>
          </w:tcPr>
          <w:p w14:paraId="614D20E7" w14:textId="77777777" w:rsidR="005E18F8" w:rsidRPr="00271576" w:rsidRDefault="005E18F8" w:rsidP="005E18F8">
            <w:pPr>
              <w:pStyle w:val="thongthuong"/>
              <w:ind w:firstLine="0"/>
              <w:rPr>
                <w:color w:val="FF0000"/>
              </w:rPr>
            </w:pPr>
            <w:r w:rsidRPr="00271576">
              <w:rPr>
                <w:color w:val="FF0000"/>
              </w:rPr>
              <w:t>Mật khẩu</w:t>
            </w:r>
          </w:p>
        </w:tc>
        <w:tc>
          <w:tcPr>
            <w:tcW w:w="3485" w:type="dxa"/>
          </w:tcPr>
          <w:p w14:paraId="66F43341" w14:textId="77777777" w:rsidR="005E18F8" w:rsidRPr="00271576" w:rsidRDefault="005E18F8" w:rsidP="005E18F8">
            <w:pPr>
              <w:pStyle w:val="thongthuong"/>
              <w:ind w:firstLine="0"/>
              <w:rPr>
                <w:color w:val="FF0000"/>
              </w:rPr>
            </w:pPr>
            <w:r w:rsidRPr="00271576">
              <w:rPr>
                <w:color w:val="FF0000"/>
              </w:rPr>
              <w:t>Nhập vào mật khẩu đã đăng ký</w:t>
            </w:r>
          </w:p>
        </w:tc>
        <w:tc>
          <w:tcPr>
            <w:tcW w:w="2268" w:type="dxa"/>
          </w:tcPr>
          <w:p w14:paraId="415F2FB0" w14:textId="68097346" w:rsidR="005E18F8" w:rsidRPr="00271576" w:rsidRDefault="00324245" w:rsidP="005E18F8">
            <w:pPr>
              <w:pStyle w:val="thongthuong"/>
              <w:ind w:firstLine="0"/>
              <w:rPr>
                <w:color w:val="FF0000"/>
              </w:rPr>
            </w:pPr>
            <w:r w:rsidRPr="00271576">
              <w:rPr>
                <w:color w:val="FF0000"/>
              </w:rPr>
              <w:t>TextInput</w:t>
            </w:r>
          </w:p>
        </w:tc>
        <w:tc>
          <w:tcPr>
            <w:tcW w:w="1560" w:type="dxa"/>
          </w:tcPr>
          <w:p w14:paraId="7BB53C10" w14:textId="77777777" w:rsidR="005E18F8" w:rsidRPr="00271576" w:rsidRDefault="005E18F8" w:rsidP="005E18F8">
            <w:pPr>
              <w:pStyle w:val="thongthuong"/>
              <w:ind w:firstLine="0"/>
              <w:rPr>
                <w:color w:val="FF0000"/>
              </w:rPr>
            </w:pPr>
            <w:r w:rsidRPr="00271576">
              <w:rPr>
                <w:color w:val="FF0000"/>
              </w:rPr>
              <w:t>Editable</w:t>
            </w:r>
          </w:p>
        </w:tc>
      </w:tr>
      <w:tr w:rsidR="001573EF" w:rsidRPr="00271576" w14:paraId="24ACAB5C" w14:textId="77777777" w:rsidTr="00BB0D67">
        <w:tc>
          <w:tcPr>
            <w:tcW w:w="710" w:type="dxa"/>
          </w:tcPr>
          <w:p w14:paraId="6CFF8293" w14:textId="77777777" w:rsidR="001573EF" w:rsidRPr="00271576" w:rsidRDefault="001573EF" w:rsidP="001573EF">
            <w:pPr>
              <w:pStyle w:val="thongthuong"/>
              <w:ind w:firstLine="0"/>
              <w:jc w:val="center"/>
              <w:rPr>
                <w:color w:val="FF0000"/>
              </w:rPr>
            </w:pPr>
            <w:r w:rsidRPr="00271576">
              <w:rPr>
                <w:color w:val="FF0000"/>
              </w:rPr>
              <w:t>3</w:t>
            </w:r>
          </w:p>
        </w:tc>
        <w:tc>
          <w:tcPr>
            <w:tcW w:w="1583" w:type="dxa"/>
          </w:tcPr>
          <w:p w14:paraId="21413638" w14:textId="77777777" w:rsidR="001573EF" w:rsidRPr="00271576" w:rsidRDefault="001573EF" w:rsidP="001573EF">
            <w:pPr>
              <w:pStyle w:val="thongthuong"/>
              <w:ind w:firstLine="0"/>
              <w:rPr>
                <w:color w:val="FF0000"/>
              </w:rPr>
            </w:pPr>
            <w:r w:rsidRPr="00271576">
              <w:rPr>
                <w:color w:val="FF0000"/>
              </w:rPr>
              <w:t>Quên mật khẩu?</w:t>
            </w:r>
          </w:p>
        </w:tc>
        <w:tc>
          <w:tcPr>
            <w:tcW w:w="3485" w:type="dxa"/>
          </w:tcPr>
          <w:p w14:paraId="5DC9BCB6" w14:textId="77777777" w:rsidR="001573EF" w:rsidRPr="00271576" w:rsidRDefault="001573EF" w:rsidP="001573EF">
            <w:pPr>
              <w:pStyle w:val="thongthuong"/>
              <w:ind w:firstLine="0"/>
              <w:rPr>
                <w:color w:val="FF0000"/>
              </w:rPr>
            </w:pPr>
            <w:r w:rsidRPr="00271576">
              <w:rPr>
                <w:color w:val="FF0000"/>
              </w:rPr>
              <w:t>Mở trang lấy lại mật khẩu</w:t>
            </w:r>
          </w:p>
        </w:tc>
        <w:tc>
          <w:tcPr>
            <w:tcW w:w="2268" w:type="dxa"/>
          </w:tcPr>
          <w:p w14:paraId="1F597F11" w14:textId="78A2838D" w:rsidR="001573EF" w:rsidRPr="00271576" w:rsidRDefault="001573EF" w:rsidP="001573EF">
            <w:pPr>
              <w:pStyle w:val="thongthuong"/>
              <w:ind w:firstLine="0"/>
              <w:rPr>
                <w:color w:val="FF0000"/>
              </w:rPr>
            </w:pPr>
            <w:r w:rsidRPr="00271576">
              <w:rPr>
                <w:color w:val="FF0000"/>
              </w:rPr>
              <w:t>Navigation</w:t>
            </w:r>
          </w:p>
        </w:tc>
        <w:tc>
          <w:tcPr>
            <w:tcW w:w="1560" w:type="dxa"/>
          </w:tcPr>
          <w:p w14:paraId="476C66B3" w14:textId="548F6FFB" w:rsidR="001573EF" w:rsidRPr="00271576" w:rsidRDefault="001573EF" w:rsidP="001573EF">
            <w:pPr>
              <w:pStyle w:val="thongthuong"/>
              <w:ind w:firstLine="0"/>
              <w:rPr>
                <w:color w:val="FF0000"/>
              </w:rPr>
            </w:pPr>
            <w:r w:rsidRPr="00271576">
              <w:rPr>
                <w:color w:val="FF0000"/>
              </w:rPr>
              <w:t>Onpress</w:t>
            </w:r>
          </w:p>
        </w:tc>
      </w:tr>
      <w:tr w:rsidR="001573EF" w:rsidRPr="00271576" w14:paraId="101447F5" w14:textId="77777777" w:rsidTr="00BB0D67">
        <w:tc>
          <w:tcPr>
            <w:tcW w:w="710" w:type="dxa"/>
          </w:tcPr>
          <w:p w14:paraId="0F36A318" w14:textId="77777777" w:rsidR="001573EF" w:rsidRPr="00271576" w:rsidRDefault="001573EF" w:rsidP="001573EF">
            <w:pPr>
              <w:pStyle w:val="thongthuong"/>
              <w:ind w:firstLine="0"/>
              <w:jc w:val="center"/>
              <w:rPr>
                <w:color w:val="FF0000"/>
              </w:rPr>
            </w:pPr>
            <w:r w:rsidRPr="00271576">
              <w:rPr>
                <w:color w:val="FF0000"/>
              </w:rPr>
              <w:t>6</w:t>
            </w:r>
          </w:p>
        </w:tc>
        <w:tc>
          <w:tcPr>
            <w:tcW w:w="1583" w:type="dxa"/>
          </w:tcPr>
          <w:p w14:paraId="3E1B8BD0" w14:textId="77777777" w:rsidR="001573EF" w:rsidRPr="00271576" w:rsidRDefault="001573EF" w:rsidP="001573EF">
            <w:pPr>
              <w:pStyle w:val="thongthuong"/>
              <w:ind w:firstLine="0"/>
              <w:rPr>
                <w:color w:val="FF0000"/>
              </w:rPr>
            </w:pPr>
            <w:r w:rsidRPr="00271576">
              <w:rPr>
                <w:color w:val="FF0000"/>
              </w:rPr>
              <w:t>Đăng nhập</w:t>
            </w:r>
          </w:p>
        </w:tc>
        <w:tc>
          <w:tcPr>
            <w:tcW w:w="3485" w:type="dxa"/>
          </w:tcPr>
          <w:p w14:paraId="41CF77F7" w14:textId="77777777" w:rsidR="001573EF" w:rsidRPr="00271576" w:rsidRDefault="001573EF" w:rsidP="001573EF">
            <w:pPr>
              <w:pStyle w:val="thongthuong"/>
              <w:ind w:firstLine="0"/>
              <w:rPr>
                <w:color w:val="FF0000"/>
              </w:rPr>
            </w:pPr>
            <w:r w:rsidRPr="00271576">
              <w:rPr>
                <w:color w:val="FF0000"/>
              </w:rPr>
              <w:t>Xác nhận đăng nhập</w:t>
            </w:r>
          </w:p>
        </w:tc>
        <w:tc>
          <w:tcPr>
            <w:tcW w:w="2268" w:type="dxa"/>
          </w:tcPr>
          <w:p w14:paraId="4F3A0A8F" w14:textId="6E788ED1" w:rsidR="001573EF" w:rsidRPr="00271576" w:rsidRDefault="001573EF" w:rsidP="001573EF">
            <w:pPr>
              <w:pStyle w:val="thongthuong"/>
              <w:ind w:firstLine="0"/>
              <w:rPr>
                <w:color w:val="FF0000"/>
              </w:rPr>
            </w:pPr>
            <w:r w:rsidRPr="00271576">
              <w:rPr>
                <w:color w:val="FF0000"/>
              </w:rPr>
              <w:t>TouchableOpacity</w:t>
            </w:r>
          </w:p>
        </w:tc>
        <w:tc>
          <w:tcPr>
            <w:tcW w:w="1560" w:type="dxa"/>
          </w:tcPr>
          <w:p w14:paraId="00B3E2E6" w14:textId="4E8EECC6" w:rsidR="001573EF" w:rsidRPr="00271576" w:rsidRDefault="001573EF" w:rsidP="001573EF">
            <w:pPr>
              <w:pStyle w:val="thongthuong"/>
              <w:ind w:firstLine="0"/>
              <w:rPr>
                <w:color w:val="FF0000"/>
              </w:rPr>
            </w:pPr>
            <w:r w:rsidRPr="00271576">
              <w:rPr>
                <w:color w:val="FF0000"/>
              </w:rPr>
              <w:t>Onpress</w:t>
            </w:r>
          </w:p>
        </w:tc>
      </w:tr>
      <w:tr w:rsidR="001573EF" w:rsidRPr="00271576" w14:paraId="6E4CD75E" w14:textId="77777777" w:rsidTr="00BB0D67">
        <w:tc>
          <w:tcPr>
            <w:tcW w:w="710" w:type="dxa"/>
          </w:tcPr>
          <w:p w14:paraId="75193088" w14:textId="77777777" w:rsidR="001573EF" w:rsidRPr="00271576" w:rsidRDefault="001573EF" w:rsidP="001573EF">
            <w:pPr>
              <w:pStyle w:val="thongthuong"/>
              <w:ind w:firstLine="0"/>
              <w:jc w:val="center"/>
              <w:rPr>
                <w:color w:val="FF0000"/>
              </w:rPr>
            </w:pPr>
            <w:r w:rsidRPr="00271576">
              <w:rPr>
                <w:color w:val="FF0000"/>
              </w:rPr>
              <w:t>7</w:t>
            </w:r>
          </w:p>
        </w:tc>
        <w:tc>
          <w:tcPr>
            <w:tcW w:w="1583" w:type="dxa"/>
          </w:tcPr>
          <w:p w14:paraId="6267D564" w14:textId="77777777" w:rsidR="001573EF" w:rsidRPr="00271576" w:rsidRDefault="001573EF" w:rsidP="001573EF">
            <w:pPr>
              <w:pStyle w:val="thongthuong"/>
              <w:ind w:firstLine="0"/>
              <w:rPr>
                <w:color w:val="FF0000"/>
              </w:rPr>
            </w:pPr>
            <w:r w:rsidRPr="00271576">
              <w:rPr>
                <w:color w:val="FF0000"/>
              </w:rPr>
              <w:t>Đăng ký</w:t>
            </w:r>
          </w:p>
        </w:tc>
        <w:tc>
          <w:tcPr>
            <w:tcW w:w="3485" w:type="dxa"/>
          </w:tcPr>
          <w:p w14:paraId="447248DA" w14:textId="77777777" w:rsidR="001573EF" w:rsidRPr="00271576" w:rsidRDefault="001573EF" w:rsidP="001573EF">
            <w:pPr>
              <w:pStyle w:val="thongthuong"/>
              <w:ind w:firstLine="0"/>
              <w:rPr>
                <w:color w:val="FF0000"/>
              </w:rPr>
            </w:pPr>
            <w:r w:rsidRPr="00271576">
              <w:rPr>
                <w:color w:val="FF0000"/>
              </w:rPr>
              <w:t>Quay lại trang đăng ký</w:t>
            </w:r>
          </w:p>
        </w:tc>
        <w:tc>
          <w:tcPr>
            <w:tcW w:w="2268" w:type="dxa"/>
          </w:tcPr>
          <w:p w14:paraId="6F619FC5" w14:textId="3B3749F2" w:rsidR="001573EF" w:rsidRPr="00271576" w:rsidRDefault="001573EF" w:rsidP="001573EF">
            <w:pPr>
              <w:pStyle w:val="thongthuong"/>
              <w:ind w:firstLine="0"/>
              <w:rPr>
                <w:color w:val="FF0000"/>
              </w:rPr>
            </w:pPr>
            <w:r w:rsidRPr="00271576">
              <w:rPr>
                <w:color w:val="FF0000"/>
              </w:rPr>
              <w:t>TouchableOpacity</w:t>
            </w:r>
          </w:p>
        </w:tc>
        <w:tc>
          <w:tcPr>
            <w:tcW w:w="1560" w:type="dxa"/>
          </w:tcPr>
          <w:p w14:paraId="0F3B3AD6" w14:textId="6EFF6F4B" w:rsidR="001573EF" w:rsidRPr="00271576" w:rsidRDefault="001573EF" w:rsidP="001573EF">
            <w:pPr>
              <w:pStyle w:val="thongthuong"/>
              <w:ind w:firstLine="0"/>
              <w:rPr>
                <w:color w:val="FF0000"/>
              </w:rPr>
            </w:pPr>
            <w:r w:rsidRPr="00271576">
              <w:rPr>
                <w:color w:val="FF0000"/>
              </w:rPr>
              <w:t>Onpress</w:t>
            </w:r>
          </w:p>
        </w:tc>
      </w:tr>
    </w:tbl>
    <w:p w14:paraId="36D2AB62" w14:textId="7980A668" w:rsidR="001762A6" w:rsidRPr="001762A6" w:rsidRDefault="001762A6" w:rsidP="00AF27F3">
      <w:pPr>
        <w:pStyle w:val="CapTbl1"/>
      </w:pPr>
      <w:bookmarkStart w:id="109" w:name="_Toc42442546"/>
      <w:bookmarkStart w:id="110" w:name="_Toc42507445"/>
      <w:r>
        <w:t>Bảng 3</w:t>
      </w:r>
      <w:r>
        <w:rPr>
          <w:noProof/>
        </w:rPr>
        <w:t>.8</w:t>
      </w:r>
      <w:r w:rsidRPr="003221F2">
        <w:t>:</w:t>
      </w:r>
      <w:r>
        <w:t xml:space="preserve"> Mô tả chi tiết thành phần</w:t>
      </w:r>
      <w:r w:rsidR="00833020">
        <w:t xml:space="preserve"> trong</w:t>
      </w:r>
      <w:r>
        <w:t xml:space="preserve"> đăng nhập tài khoản</w:t>
      </w:r>
      <w:r w:rsidRPr="003221F2">
        <w:t>.</w:t>
      </w:r>
      <w:bookmarkEnd w:id="109"/>
      <w:bookmarkEnd w:id="110"/>
    </w:p>
    <w:p w14:paraId="14EF10C3" w14:textId="68BC5650" w:rsidR="005E18F8" w:rsidRDefault="0003337A" w:rsidP="001547DA">
      <w:pPr>
        <w:pStyle w:val="thongthuong"/>
        <w:ind w:firstLine="0"/>
        <w:jc w:val="center"/>
        <w:rPr>
          <w:color w:val="FF0000"/>
        </w:rPr>
      </w:pPr>
      <w:r>
        <w:rPr>
          <w:noProof/>
        </w:rPr>
        <w:lastRenderedPageBreak/>
        <w:drawing>
          <wp:inline distT="0" distB="0" distL="0" distR="0" wp14:anchorId="19ABCC3E" wp14:editId="43DAD177">
            <wp:extent cx="2449902" cy="307199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4577" cy="3140549"/>
                    </a:xfrm>
                    <a:prstGeom prst="rect">
                      <a:avLst/>
                    </a:prstGeom>
                    <a:noFill/>
                    <a:ln>
                      <a:noFill/>
                    </a:ln>
                  </pic:spPr>
                </pic:pic>
              </a:graphicData>
            </a:graphic>
          </wp:inline>
        </w:drawing>
      </w:r>
    </w:p>
    <w:p w14:paraId="1BE8F098" w14:textId="15140117" w:rsidR="001547DA" w:rsidRDefault="001547DA" w:rsidP="008B1BCE">
      <w:pPr>
        <w:pStyle w:val="CapPic1"/>
      </w:pPr>
      <w:bookmarkStart w:id="111" w:name="_Toc42507379"/>
      <w:bookmarkStart w:id="112" w:name="_Toc42507475"/>
      <w:r w:rsidRPr="003221F2">
        <w:t xml:space="preserve">Hình </w:t>
      </w:r>
      <w:r>
        <w:t>3</w:t>
      </w:r>
      <w:r>
        <w:rPr>
          <w:noProof/>
        </w:rPr>
        <w:t>.12</w:t>
      </w:r>
      <w:r w:rsidRPr="003221F2">
        <w:t xml:space="preserve">: </w:t>
      </w:r>
      <w:r>
        <w:t>Giao diện quên mật khẩu</w:t>
      </w:r>
      <w:r w:rsidRPr="003221F2">
        <w:t>.</w:t>
      </w:r>
      <w:bookmarkEnd w:id="111"/>
      <w:bookmarkEnd w:id="112"/>
    </w:p>
    <w:p w14:paraId="3B7A7B30" w14:textId="77777777" w:rsidR="003B541C" w:rsidRPr="001547DA" w:rsidRDefault="003B541C" w:rsidP="008B1BCE">
      <w:pPr>
        <w:pStyle w:val="CapPic1"/>
      </w:pPr>
    </w:p>
    <w:tbl>
      <w:tblPr>
        <w:tblStyle w:val="TableGrid"/>
        <w:tblW w:w="9606" w:type="dxa"/>
        <w:tblLook w:val="04A0" w:firstRow="1" w:lastRow="0" w:firstColumn="1" w:lastColumn="0" w:noHBand="0" w:noVBand="1"/>
      </w:tblPr>
      <w:tblGrid>
        <w:gridCol w:w="708"/>
        <w:gridCol w:w="1568"/>
        <w:gridCol w:w="3502"/>
        <w:gridCol w:w="2137"/>
        <w:gridCol w:w="1691"/>
      </w:tblGrid>
      <w:tr w:rsidR="005E18F8" w:rsidRPr="00271576" w14:paraId="46C776EC" w14:textId="77777777" w:rsidTr="003B541C">
        <w:tc>
          <w:tcPr>
            <w:tcW w:w="708" w:type="dxa"/>
            <w:shd w:val="clear" w:color="auto" w:fill="BFBFBF" w:themeFill="background1" w:themeFillShade="BF"/>
          </w:tcPr>
          <w:p w14:paraId="3262B3A0"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68" w:type="dxa"/>
            <w:shd w:val="clear" w:color="auto" w:fill="BFBFBF" w:themeFill="background1" w:themeFillShade="BF"/>
          </w:tcPr>
          <w:p w14:paraId="0F91D01A"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502" w:type="dxa"/>
            <w:shd w:val="clear" w:color="auto" w:fill="BFBFBF" w:themeFill="background1" w:themeFillShade="BF"/>
          </w:tcPr>
          <w:p w14:paraId="67E93A27"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7968D9A8"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691" w:type="dxa"/>
            <w:shd w:val="clear" w:color="auto" w:fill="BFBFBF" w:themeFill="background1" w:themeFillShade="BF"/>
          </w:tcPr>
          <w:p w14:paraId="46730D06"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rsidRPr="00271576" w14:paraId="11FB71C3" w14:textId="77777777" w:rsidTr="003B541C">
        <w:tc>
          <w:tcPr>
            <w:tcW w:w="708" w:type="dxa"/>
          </w:tcPr>
          <w:p w14:paraId="6D2A0A1B" w14:textId="77777777" w:rsidR="005E18F8" w:rsidRPr="00271576" w:rsidRDefault="005E18F8" w:rsidP="005E18F8">
            <w:pPr>
              <w:pStyle w:val="thongthuong"/>
              <w:ind w:firstLine="0"/>
              <w:jc w:val="center"/>
              <w:rPr>
                <w:color w:val="FF0000"/>
              </w:rPr>
            </w:pPr>
            <w:r w:rsidRPr="00271576">
              <w:rPr>
                <w:color w:val="FF0000"/>
              </w:rPr>
              <w:t>1</w:t>
            </w:r>
          </w:p>
        </w:tc>
        <w:tc>
          <w:tcPr>
            <w:tcW w:w="1568" w:type="dxa"/>
          </w:tcPr>
          <w:p w14:paraId="00D2ADDD" w14:textId="77777777" w:rsidR="005E18F8" w:rsidRPr="00271576" w:rsidRDefault="005E18F8" w:rsidP="005E18F8">
            <w:pPr>
              <w:pStyle w:val="thongthuong"/>
              <w:ind w:firstLine="0"/>
              <w:rPr>
                <w:color w:val="FF0000"/>
              </w:rPr>
            </w:pPr>
            <w:r w:rsidRPr="00271576">
              <w:rPr>
                <w:color w:val="FF0000"/>
              </w:rPr>
              <w:t>SDT</w:t>
            </w:r>
          </w:p>
        </w:tc>
        <w:tc>
          <w:tcPr>
            <w:tcW w:w="3502" w:type="dxa"/>
          </w:tcPr>
          <w:p w14:paraId="2D64BB19" w14:textId="77777777" w:rsidR="005E18F8" w:rsidRPr="00271576" w:rsidRDefault="005E18F8" w:rsidP="005E18F8">
            <w:pPr>
              <w:pStyle w:val="thongthuong"/>
              <w:ind w:firstLine="0"/>
              <w:rPr>
                <w:color w:val="FF0000"/>
              </w:rPr>
            </w:pPr>
            <w:r w:rsidRPr="00271576">
              <w:rPr>
                <w:color w:val="FF0000"/>
              </w:rPr>
              <w:t>Nhập số điện thoại đã đăng ký</w:t>
            </w:r>
          </w:p>
        </w:tc>
        <w:tc>
          <w:tcPr>
            <w:tcW w:w="2137" w:type="dxa"/>
          </w:tcPr>
          <w:p w14:paraId="0C6A7053" w14:textId="548A47F0" w:rsidR="005E18F8" w:rsidRPr="00271576" w:rsidRDefault="00324245" w:rsidP="005E18F8">
            <w:pPr>
              <w:pStyle w:val="thongthuong"/>
              <w:ind w:firstLine="0"/>
              <w:rPr>
                <w:color w:val="FF0000"/>
              </w:rPr>
            </w:pPr>
            <w:r w:rsidRPr="00271576">
              <w:rPr>
                <w:color w:val="FF0000"/>
              </w:rPr>
              <w:t>TextInput</w:t>
            </w:r>
          </w:p>
        </w:tc>
        <w:tc>
          <w:tcPr>
            <w:tcW w:w="1691" w:type="dxa"/>
          </w:tcPr>
          <w:p w14:paraId="6A63CEA5"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1B75FBFB" w14:textId="77777777" w:rsidTr="003B541C">
        <w:tc>
          <w:tcPr>
            <w:tcW w:w="708" w:type="dxa"/>
          </w:tcPr>
          <w:p w14:paraId="76481184" w14:textId="77777777" w:rsidR="005E18F8" w:rsidRPr="00271576" w:rsidRDefault="005E18F8" w:rsidP="005E18F8">
            <w:pPr>
              <w:pStyle w:val="thongthuong"/>
              <w:ind w:firstLine="0"/>
              <w:jc w:val="center"/>
              <w:rPr>
                <w:color w:val="FF0000"/>
              </w:rPr>
            </w:pPr>
            <w:r w:rsidRPr="00271576">
              <w:rPr>
                <w:color w:val="FF0000"/>
              </w:rPr>
              <w:t>2</w:t>
            </w:r>
          </w:p>
        </w:tc>
        <w:tc>
          <w:tcPr>
            <w:tcW w:w="1568" w:type="dxa"/>
          </w:tcPr>
          <w:p w14:paraId="45D4E053" w14:textId="77777777" w:rsidR="005E18F8" w:rsidRPr="00271576" w:rsidRDefault="005E18F8" w:rsidP="005E18F8">
            <w:pPr>
              <w:pStyle w:val="thongthuong"/>
              <w:ind w:firstLine="0"/>
              <w:rPr>
                <w:color w:val="FF0000"/>
              </w:rPr>
            </w:pPr>
            <w:r w:rsidRPr="00271576">
              <w:rPr>
                <w:color w:val="FF0000"/>
              </w:rPr>
              <w:t>Email</w:t>
            </w:r>
          </w:p>
        </w:tc>
        <w:tc>
          <w:tcPr>
            <w:tcW w:w="3502" w:type="dxa"/>
          </w:tcPr>
          <w:p w14:paraId="12AEB53C" w14:textId="77777777" w:rsidR="005E18F8" w:rsidRPr="00271576" w:rsidRDefault="005E18F8" w:rsidP="005E18F8">
            <w:pPr>
              <w:pStyle w:val="thongthuong"/>
              <w:ind w:firstLine="0"/>
              <w:rPr>
                <w:color w:val="FF0000"/>
              </w:rPr>
            </w:pPr>
            <w:r w:rsidRPr="00271576">
              <w:rPr>
                <w:color w:val="FF0000"/>
              </w:rPr>
              <w:t>Nhập vào email đã đăng ký</w:t>
            </w:r>
          </w:p>
        </w:tc>
        <w:tc>
          <w:tcPr>
            <w:tcW w:w="2137" w:type="dxa"/>
          </w:tcPr>
          <w:p w14:paraId="536B738C" w14:textId="2E89BF27" w:rsidR="005E18F8" w:rsidRPr="00271576" w:rsidRDefault="00324245" w:rsidP="005E18F8">
            <w:pPr>
              <w:pStyle w:val="thongthuong"/>
              <w:ind w:firstLine="0"/>
              <w:rPr>
                <w:color w:val="FF0000"/>
              </w:rPr>
            </w:pPr>
            <w:r w:rsidRPr="00271576">
              <w:rPr>
                <w:color w:val="FF0000"/>
              </w:rPr>
              <w:t>TextInput</w:t>
            </w:r>
          </w:p>
        </w:tc>
        <w:tc>
          <w:tcPr>
            <w:tcW w:w="1691" w:type="dxa"/>
          </w:tcPr>
          <w:p w14:paraId="5C3C96E7" w14:textId="77777777" w:rsidR="005E18F8" w:rsidRPr="00271576" w:rsidRDefault="005E18F8" w:rsidP="005E18F8">
            <w:pPr>
              <w:pStyle w:val="thongthuong"/>
              <w:ind w:firstLine="0"/>
              <w:rPr>
                <w:color w:val="FF0000"/>
              </w:rPr>
            </w:pPr>
            <w:r w:rsidRPr="00271576">
              <w:rPr>
                <w:color w:val="FF0000"/>
              </w:rPr>
              <w:t>Editable</w:t>
            </w:r>
          </w:p>
        </w:tc>
      </w:tr>
      <w:tr w:rsidR="001573EF" w:rsidRPr="00271576" w14:paraId="7D6CEE8A" w14:textId="77777777" w:rsidTr="003B541C">
        <w:tc>
          <w:tcPr>
            <w:tcW w:w="708" w:type="dxa"/>
          </w:tcPr>
          <w:p w14:paraId="18507A6B" w14:textId="77777777" w:rsidR="001573EF" w:rsidRPr="00271576" w:rsidRDefault="001573EF" w:rsidP="001573EF">
            <w:pPr>
              <w:pStyle w:val="thongthuong"/>
              <w:ind w:firstLine="0"/>
              <w:jc w:val="center"/>
              <w:rPr>
                <w:color w:val="FF0000"/>
              </w:rPr>
            </w:pPr>
            <w:r w:rsidRPr="00271576">
              <w:rPr>
                <w:color w:val="FF0000"/>
              </w:rPr>
              <w:t>3</w:t>
            </w:r>
          </w:p>
        </w:tc>
        <w:tc>
          <w:tcPr>
            <w:tcW w:w="1568" w:type="dxa"/>
          </w:tcPr>
          <w:p w14:paraId="6275111E" w14:textId="77777777" w:rsidR="001573EF" w:rsidRPr="00271576" w:rsidRDefault="001573EF" w:rsidP="001573EF">
            <w:pPr>
              <w:pStyle w:val="thongthuong"/>
              <w:ind w:firstLine="0"/>
              <w:rPr>
                <w:color w:val="FF0000"/>
              </w:rPr>
            </w:pPr>
            <w:r w:rsidRPr="00271576">
              <w:rPr>
                <w:color w:val="FF0000"/>
              </w:rPr>
              <w:t>Xác nhận</w:t>
            </w:r>
          </w:p>
        </w:tc>
        <w:tc>
          <w:tcPr>
            <w:tcW w:w="3502" w:type="dxa"/>
          </w:tcPr>
          <w:p w14:paraId="401E9938" w14:textId="77777777" w:rsidR="001573EF" w:rsidRPr="00271576" w:rsidRDefault="001573EF" w:rsidP="001573EF">
            <w:pPr>
              <w:pStyle w:val="thongthuong"/>
              <w:ind w:firstLine="0"/>
              <w:rPr>
                <w:color w:val="FF0000"/>
              </w:rPr>
            </w:pPr>
            <w:r w:rsidRPr="00271576">
              <w:rPr>
                <w:color w:val="FF0000"/>
              </w:rPr>
              <w:t>Xác nhận lấy lại mật khẩu</w:t>
            </w:r>
          </w:p>
          <w:p w14:paraId="70E8D3B4" w14:textId="77777777" w:rsidR="001573EF" w:rsidRPr="00271576" w:rsidRDefault="001573EF" w:rsidP="00DB0588">
            <w:pPr>
              <w:pStyle w:val="cham"/>
              <w:numPr>
                <w:ilvl w:val="0"/>
                <w:numId w:val="32"/>
              </w:numPr>
              <w:rPr>
                <w:color w:val="FF0000"/>
              </w:rPr>
            </w:pPr>
            <w:r w:rsidRPr="00271576">
              <w:rPr>
                <w:color w:val="FF0000"/>
              </w:rPr>
              <w:t>Nếu nhập đúng: thông báo thành công, trả về mật khẩu.</w:t>
            </w:r>
          </w:p>
          <w:p w14:paraId="2F0EA2D8" w14:textId="77777777" w:rsidR="001573EF" w:rsidRPr="00271576" w:rsidRDefault="001573EF" w:rsidP="00DB0588">
            <w:pPr>
              <w:pStyle w:val="cham"/>
              <w:numPr>
                <w:ilvl w:val="0"/>
                <w:numId w:val="32"/>
              </w:numPr>
              <w:rPr>
                <w:color w:val="FF0000"/>
              </w:rPr>
            </w:pPr>
            <w:r w:rsidRPr="00271576">
              <w:rPr>
                <w:color w:val="FF0000"/>
              </w:rPr>
              <w:t>Nếu nhập sai: thông báo thất bại.</w:t>
            </w:r>
          </w:p>
        </w:tc>
        <w:tc>
          <w:tcPr>
            <w:tcW w:w="2137" w:type="dxa"/>
          </w:tcPr>
          <w:p w14:paraId="5F89F516" w14:textId="090D60C9" w:rsidR="001573EF" w:rsidRPr="00271576" w:rsidRDefault="001573EF" w:rsidP="001573EF">
            <w:pPr>
              <w:pStyle w:val="thongthuong"/>
              <w:ind w:firstLine="0"/>
              <w:rPr>
                <w:color w:val="FF0000"/>
              </w:rPr>
            </w:pPr>
            <w:r w:rsidRPr="00271576">
              <w:rPr>
                <w:color w:val="FF0000"/>
              </w:rPr>
              <w:t>TouchableOpacity</w:t>
            </w:r>
          </w:p>
        </w:tc>
        <w:tc>
          <w:tcPr>
            <w:tcW w:w="1691" w:type="dxa"/>
          </w:tcPr>
          <w:p w14:paraId="4A8C24CF" w14:textId="6F4214D2" w:rsidR="001573EF" w:rsidRPr="00271576" w:rsidRDefault="001573EF" w:rsidP="001573EF">
            <w:pPr>
              <w:pStyle w:val="thongthuong"/>
              <w:ind w:firstLine="0"/>
              <w:rPr>
                <w:color w:val="FF0000"/>
              </w:rPr>
            </w:pPr>
            <w:r w:rsidRPr="00271576">
              <w:rPr>
                <w:color w:val="FF0000"/>
              </w:rPr>
              <w:t>Onpress</w:t>
            </w:r>
          </w:p>
        </w:tc>
      </w:tr>
    </w:tbl>
    <w:p w14:paraId="1305503D" w14:textId="11AF3269" w:rsidR="008C009C" w:rsidRPr="00D12A94" w:rsidRDefault="00D12A94" w:rsidP="00AF27F3">
      <w:pPr>
        <w:pStyle w:val="CapTbl1"/>
      </w:pPr>
      <w:bookmarkStart w:id="113" w:name="_Toc42442547"/>
      <w:bookmarkStart w:id="114" w:name="_Toc42507446"/>
      <w:r>
        <w:t>Bảng 3</w:t>
      </w:r>
      <w:r>
        <w:rPr>
          <w:noProof/>
        </w:rPr>
        <w:t>.</w:t>
      </w:r>
      <w:r w:rsidR="00833020">
        <w:rPr>
          <w:noProof/>
        </w:rPr>
        <w:t>9</w:t>
      </w:r>
      <w:r w:rsidRPr="003221F2">
        <w:t>:</w:t>
      </w:r>
      <w:r>
        <w:t xml:space="preserve"> Mô tả chi tiết thành phần</w:t>
      </w:r>
      <w:r w:rsidR="00833020">
        <w:t xml:space="preserve"> trong</w:t>
      </w:r>
      <w:r>
        <w:t xml:space="preserve"> quên mật khẩu</w:t>
      </w:r>
      <w:r w:rsidRPr="003221F2">
        <w:t>.</w:t>
      </w:r>
      <w:bookmarkEnd w:id="113"/>
      <w:bookmarkEnd w:id="114"/>
    </w:p>
    <w:p w14:paraId="60B8841D" w14:textId="77777777" w:rsidR="001557B1" w:rsidRDefault="001557B1" w:rsidP="005E18F8">
      <w:pPr>
        <w:pStyle w:val="thongthuong"/>
        <w:ind w:firstLine="0"/>
        <w:rPr>
          <w:color w:val="FF0000"/>
        </w:rPr>
        <w:sectPr w:rsidR="001557B1" w:rsidSect="00A3520D">
          <w:pgSz w:w="12240" w:h="15840"/>
          <w:pgMar w:top="1134" w:right="1134" w:bottom="1134" w:left="1701" w:header="720" w:footer="720" w:gutter="0"/>
          <w:cols w:space="720"/>
          <w:docGrid w:linePitch="360"/>
        </w:sectPr>
      </w:pPr>
    </w:p>
    <w:p w14:paraId="57082010" w14:textId="70C21550" w:rsidR="005E18F8" w:rsidRPr="003B541C" w:rsidRDefault="005E18F8" w:rsidP="005E18F8">
      <w:pPr>
        <w:pStyle w:val="thongthuong"/>
        <w:ind w:firstLine="0"/>
        <w:rPr>
          <w:b/>
          <w:bCs/>
          <w:i/>
          <w:iCs/>
          <w:color w:val="FF0000"/>
        </w:rPr>
      </w:pPr>
      <w:r w:rsidRPr="003B541C">
        <w:rPr>
          <w:b/>
          <w:bCs/>
          <w:i/>
          <w:iCs/>
          <w:color w:val="FF0000"/>
        </w:rPr>
        <w:lastRenderedPageBreak/>
        <w:t>Bước 2: Hiển thị trang chủ và thanh menu</w:t>
      </w:r>
    </w:p>
    <w:p w14:paraId="6DC2F06F" w14:textId="4644706C" w:rsidR="005E18F8" w:rsidRDefault="0003337A" w:rsidP="006D7CA4">
      <w:pPr>
        <w:pStyle w:val="thongthuong"/>
        <w:ind w:firstLine="0"/>
        <w:jc w:val="center"/>
        <w:rPr>
          <w:color w:val="FF0000"/>
        </w:rPr>
      </w:pPr>
      <w:r>
        <w:rPr>
          <w:noProof/>
        </w:rPr>
        <w:drawing>
          <wp:inline distT="0" distB="0" distL="0" distR="0" wp14:anchorId="0AF217B1" wp14:editId="515C4348">
            <wp:extent cx="2375726" cy="4244196"/>
            <wp:effectExtent l="0" t="0" r="571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5211" cy="4332600"/>
                    </a:xfrm>
                    <a:prstGeom prst="rect">
                      <a:avLst/>
                    </a:prstGeom>
                    <a:noFill/>
                    <a:ln>
                      <a:noFill/>
                    </a:ln>
                  </pic:spPr>
                </pic:pic>
              </a:graphicData>
            </a:graphic>
          </wp:inline>
        </w:drawing>
      </w:r>
    </w:p>
    <w:p w14:paraId="7F5F6D0B" w14:textId="79548000" w:rsidR="006D7CA4" w:rsidRPr="006D7CA4" w:rsidRDefault="006D7CA4" w:rsidP="008B1BCE">
      <w:pPr>
        <w:pStyle w:val="CapPic1"/>
      </w:pPr>
      <w:bookmarkStart w:id="115" w:name="_Toc42507380"/>
      <w:bookmarkStart w:id="116" w:name="_Toc42507476"/>
      <w:r w:rsidRPr="003221F2">
        <w:t xml:space="preserve">Hình </w:t>
      </w:r>
      <w:r>
        <w:t>3</w:t>
      </w:r>
      <w:r>
        <w:rPr>
          <w:noProof/>
        </w:rPr>
        <w:t>.13</w:t>
      </w:r>
      <w:r w:rsidRPr="003221F2">
        <w:t xml:space="preserve">: </w:t>
      </w:r>
      <w:r>
        <w:t>Giao diện trang chủ</w:t>
      </w:r>
      <w:r w:rsidRPr="003221F2">
        <w:t>.</w:t>
      </w:r>
      <w:bookmarkEnd w:id="115"/>
      <w:bookmarkEnd w:id="116"/>
    </w:p>
    <w:tbl>
      <w:tblPr>
        <w:tblStyle w:val="TableGrid"/>
        <w:tblW w:w="9606" w:type="dxa"/>
        <w:tblLook w:val="04A0" w:firstRow="1" w:lastRow="0" w:firstColumn="1" w:lastColumn="0" w:noHBand="0" w:noVBand="1"/>
      </w:tblPr>
      <w:tblGrid>
        <w:gridCol w:w="709"/>
        <w:gridCol w:w="1574"/>
        <w:gridCol w:w="3354"/>
        <w:gridCol w:w="2137"/>
        <w:gridCol w:w="1832"/>
      </w:tblGrid>
      <w:tr w:rsidR="005E18F8" w:rsidRPr="00271576" w14:paraId="40772D1B" w14:textId="77777777" w:rsidTr="003B541C">
        <w:tc>
          <w:tcPr>
            <w:tcW w:w="709" w:type="dxa"/>
            <w:shd w:val="clear" w:color="auto" w:fill="BFBFBF" w:themeFill="background1" w:themeFillShade="BF"/>
          </w:tcPr>
          <w:p w14:paraId="6A8EBE5E"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74" w:type="dxa"/>
            <w:shd w:val="clear" w:color="auto" w:fill="BFBFBF" w:themeFill="background1" w:themeFillShade="BF"/>
          </w:tcPr>
          <w:p w14:paraId="012A19A8"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354" w:type="dxa"/>
            <w:shd w:val="clear" w:color="auto" w:fill="BFBFBF" w:themeFill="background1" w:themeFillShade="BF"/>
          </w:tcPr>
          <w:p w14:paraId="4726FF06"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3E125D7A"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832" w:type="dxa"/>
            <w:shd w:val="clear" w:color="auto" w:fill="BFBFBF" w:themeFill="background1" w:themeFillShade="BF"/>
          </w:tcPr>
          <w:p w14:paraId="6198DD85"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rsidRPr="00271576" w14:paraId="54682EC3" w14:textId="77777777" w:rsidTr="003B541C">
        <w:tc>
          <w:tcPr>
            <w:tcW w:w="709" w:type="dxa"/>
          </w:tcPr>
          <w:p w14:paraId="370A2CF7" w14:textId="77777777" w:rsidR="005E18F8" w:rsidRPr="00271576" w:rsidRDefault="005E18F8" w:rsidP="005E18F8">
            <w:pPr>
              <w:pStyle w:val="thongthuong"/>
              <w:ind w:firstLine="0"/>
              <w:jc w:val="center"/>
              <w:rPr>
                <w:color w:val="FF0000"/>
              </w:rPr>
            </w:pPr>
            <w:r w:rsidRPr="00271576">
              <w:rPr>
                <w:color w:val="FF0000"/>
              </w:rPr>
              <w:t>1</w:t>
            </w:r>
          </w:p>
        </w:tc>
        <w:tc>
          <w:tcPr>
            <w:tcW w:w="1574" w:type="dxa"/>
          </w:tcPr>
          <w:p w14:paraId="1C6BD680" w14:textId="77777777" w:rsidR="005E18F8" w:rsidRPr="00271576" w:rsidRDefault="005E18F8" w:rsidP="005E18F8">
            <w:pPr>
              <w:pStyle w:val="thongthuong"/>
              <w:ind w:firstLine="0"/>
              <w:rPr>
                <w:color w:val="FF0000"/>
              </w:rPr>
            </w:pPr>
            <w:r w:rsidRPr="00271576">
              <w:rPr>
                <w:color w:val="FF0000"/>
              </w:rPr>
              <w:t>Menu</w:t>
            </w:r>
          </w:p>
        </w:tc>
        <w:tc>
          <w:tcPr>
            <w:tcW w:w="3354" w:type="dxa"/>
          </w:tcPr>
          <w:p w14:paraId="7010AD03" w14:textId="77777777" w:rsidR="005E18F8" w:rsidRPr="00271576" w:rsidRDefault="005E18F8" w:rsidP="005E18F8">
            <w:pPr>
              <w:pStyle w:val="thongthuong"/>
              <w:ind w:firstLine="0"/>
              <w:rPr>
                <w:color w:val="FF0000"/>
              </w:rPr>
            </w:pPr>
            <w:r w:rsidRPr="00271576">
              <w:rPr>
                <w:color w:val="FF0000"/>
              </w:rPr>
              <w:t>Hiển thị menu</w:t>
            </w:r>
          </w:p>
        </w:tc>
        <w:tc>
          <w:tcPr>
            <w:tcW w:w="2137" w:type="dxa"/>
          </w:tcPr>
          <w:p w14:paraId="4ACA34FD" w14:textId="7076E117" w:rsidR="005E18F8" w:rsidRPr="00271576" w:rsidRDefault="00324245" w:rsidP="005E18F8">
            <w:pPr>
              <w:pStyle w:val="thongthuong"/>
              <w:ind w:firstLine="0"/>
              <w:rPr>
                <w:color w:val="FF0000"/>
              </w:rPr>
            </w:pPr>
            <w:r w:rsidRPr="00271576">
              <w:rPr>
                <w:color w:val="FF0000"/>
              </w:rPr>
              <w:t>TouchableOpacity</w:t>
            </w:r>
          </w:p>
        </w:tc>
        <w:tc>
          <w:tcPr>
            <w:tcW w:w="1832" w:type="dxa"/>
          </w:tcPr>
          <w:p w14:paraId="4A5FB323" w14:textId="7DECE2EE" w:rsidR="005E18F8" w:rsidRPr="00271576" w:rsidRDefault="00040E2B" w:rsidP="005E18F8">
            <w:pPr>
              <w:pStyle w:val="thongthuong"/>
              <w:ind w:firstLine="0"/>
              <w:rPr>
                <w:color w:val="FF0000"/>
              </w:rPr>
            </w:pPr>
            <w:r w:rsidRPr="00271576">
              <w:rPr>
                <w:color w:val="FF0000"/>
              </w:rPr>
              <w:t>Onpress</w:t>
            </w:r>
          </w:p>
        </w:tc>
      </w:tr>
      <w:tr w:rsidR="005E18F8" w:rsidRPr="00271576" w14:paraId="29DBDC78" w14:textId="77777777" w:rsidTr="003B541C">
        <w:tc>
          <w:tcPr>
            <w:tcW w:w="709" w:type="dxa"/>
          </w:tcPr>
          <w:p w14:paraId="3BD6E201" w14:textId="77777777" w:rsidR="005E18F8" w:rsidRPr="00271576" w:rsidRDefault="005E18F8" w:rsidP="005E18F8">
            <w:pPr>
              <w:pStyle w:val="thongthuong"/>
              <w:ind w:firstLine="0"/>
              <w:jc w:val="center"/>
              <w:rPr>
                <w:color w:val="FF0000"/>
              </w:rPr>
            </w:pPr>
            <w:r w:rsidRPr="00271576">
              <w:rPr>
                <w:color w:val="FF0000"/>
              </w:rPr>
              <w:t>2</w:t>
            </w:r>
          </w:p>
        </w:tc>
        <w:tc>
          <w:tcPr>
            <w:tcW w:w="1574" w:type="dxa"/>
          </w:tcPr>
          <w:p w14:paraId="3DA9212C" w14:textId="77777777" w:rsidR="005E18F8" w:rsidRPr="00271576" w:rsidRDefault="005E18F8" w:rsidP="005E18F8">
            <w:pPr>
              <w:pStyle w:val="thongthuong"/>
              <w:ind w:firstLine="0"/>
              <w:rPr>
                <w:color w:val="FF0000"/>
              </w:rPr>
            </w:pPr>
            <w:r w:rsidRPr="00271576">
              <w:rPr>
                <w:color w:val="FF0000"/>
              </w:rPr>
              <w:t>Khảo sát</w:t>
            </w:r>
          </w:p>
        </w:tc>
        <w:tc>
          <w:tcPr>
            <w:tcW w:w="3354" w:type="dxa"/>
          </w:tcPr>
          <w:p w14:paraId="1C6A628A" w14:textId="014EDBCD" w:rsidR="005E18F8" w:rsidRPr="00271576" w:rsidRDefault="00324245" w:rsidP="005E18F8">
            <w:pPr>
              <w:pStyle w:val="thongthuong"/>
              <w:ind w:firstLine="0"/>
              <w:rPr>
                <w:color w:val="FF0000"/>
              </w:rPr>
            </w:pPr>
            <w:r w:rsidRPr="00271576">
              <w:rPr>
                <w:color w:val="FF0000"/>
              </w:rPr>
              <w:t>Thông báo việc khảo sát cần được thực hiện trên WebApp</w:t>
            </w:r>
          </w:p>
        </w:tc>
        <w:tc>
          <w:tcPr>
            <w:tcW w:w="2137" w:type="dxa"/>
          </w:tcPr>
          <w:p w14:paraId="3852FB89" w14:textId="66C59CE2" w:rsidR="005E18F8" w:rsidRPr="00271576" w:rsidRDefault="00324245" w:rsidP="005E18F8">
            <w:pPr>
              <w:pStyle w:val="thongthuong"/>
              <w:ind w:firstLine="0"/>
              <w:rPr>
                <w:color w:val="FF0000"/>
              </w:rPr>
            </w:pPr>
            <w:r w:rsidRPr="00271576">
              <w:rPr>
                <w:color w:val="FF0000"/>
              </w:rPr>
              <w:t>Alert</w:t>
            </w:r>
          </w:p>
        </w:tc>
        <w:tc>
          <w:tcPr>
            <w:tcW w:w="1832" w:type="dxa"/>
          </w:tcPr>
          <w:p w14:paraId="62888179" w14:textId="61ACCE4B" w:rsidR="005E18F8" w:rsidRPr="00271576" w:rsidRDefault="00040E2B" w:rsidP="005E18F8">
            <w:pPr>
              <w:pStyle w:val="thongthuong"/>
              <w:ind w:firstLine="0"/>
              <w:rPr>
                <w:color w:val="FF0000"/>
              </w:rPr>
            </w:pPr>
            <w:r w:rsidRPr="00271576">
              <w:rPr>
                <w:color w:val="FF0000"/>
              </w:rPr>
              <w:t>Onpress</w:t>
            </w:r>
          </w:p>
        </w:tc>
      </w:tr>
      <w:tr w:rsidR="005E18F8" w:rsidRPr="00271576" w14:paraId="29FE5C25" w14:textId="77777777" w:rsidTr="003B541C">
        <w:tc>
          <w:tcPr>
            <w:tcW w:w="709" w:type="dxa"/>
          </w:tcPr>
          <w:p w14:paraId="72A5B571" w14:textId="77777777" w:rsidR="005E18F8" w:rsidRPr="00271576" w:rsidRDefault="005E18F8" w:rsidP="005E18F8">
            <w:pPr>
              <w:pStyle w:val="thongthuong"/>
              <w:ind w:firstLine="0"/>
              <w:jc w:val="center"/>
              <w:rPr>
                <w:color w:val="FF0000"/>
              </w:rPr>
            </w:pPr>
            <w:r w:rsidRPr="00271576">
              <w:rPr>
                <w:color w:val="FF0000"/>
              </w:rPr>
              <w:t>3</w:t>
            </w:r>
          </w:p>
        </w:tc>
        <w:tc>
          <w:tcPr>
            <w:tcW w:w="1574" w:type="dxa"/>
          </w:tcPr>
          <w:p w14:paraId="5A2EA5B0" w14:textId="77777777" w:rsidR="005E18F8" w:rsidRPr="00271576" w:rsidRDefault="005E18F8" w:rsidP="005E18F8">
            <w:pPr>
              <w:pStyle w:val="thongthuong"/>
              <w:ind w:firstLine="0"/>
              <w:rPr>
                <w:color w:val="FF0000"/>
              </w:rPr>
            </w:pPr>
            <w:r w:rsidRPr="00271576">
              <w:rPr>
                <w:color w:val="FF0000"/>
              </w:rPr>
              <w:t>Điểm danh</w:t>
            </w:r>
          </w:p>
        </w:tc>
        <w:tc>
          <w:tcPr>
            <w:tcW w:w="3354" w:type="dxa"/>
          </w:tcPr>
          <w:p w14:paraId="4A9731AB" w14:textId="77777777" w:rsidR="005E18F8" w:rsidRPr="00271576" w:rsidRDefault="005E18F8" w:rsidP="005E18F8">
            <w:pPr>
              <w:pStyle w:val="thongthuong"/>
              <w:ind w:firstLine="0"/>
              <w:rPr>
                <w:color w:val="FF0000"/>
              </w:rPr>
            </w:pPr>
            <w:r w:rsidRPr="00271576">
              <w:rPr>
                <w:color w:val="FF0000"/>
              </w:rPr>
              <w:t xml:space="preserve">Thực hiện điểm danh </w:t>
            </w:r>
          </w:p>
        </w:tc>
        <w:tc>
          <w:tcPr>
            <w:tcW w:w="2137" w:type="dxa"/>
          </w:tcPr>
          <w:p w14:paraId="25595A12" w14:textId="66FF7FAE" w:rsidR="005E18F8" w:rsidRPr="00271576" w:rsidRDefault="00324245" w:rsidP="005E18F8">
            <w:pPr>
              <w:pStyle w:val="thongthuong"/>
              <w:ind w:firstLine="0"/>
              <w:rPr>
                <w:color w:val="FF0000"/>
              </w:rPr>
            </w:pPr>
            <w:r w:rsidRPr="00271576">
              <w:rPr>
                <w:color w:val="FF0000"/>
              </w:rPr>
              <w:t>TouchableOpacity</w:t>
            </w:r>
          </w:p>
        </w:tc>
        <w:tc>
          <w:tcPr>
            <w:tcW w:w="1832" w:type="dxa"/>
          </w:tcPr>
          <w:p w14:paraId="6FE11C0F" w14:textId="73F1137E" w:rsidR="005E18F8" w:rsidRPr="00271576" w:rsidRDefault="00040E2B" w:rsidP="005E18F8">
            <w:pPr>
              <w:pStyle w:val="thongthuong"/>
              <w:ind w:firstLine="0"/>
              <w:rPr>
                <w:color w:val="FF0000"/>
              </w:rPr>
            </w:pPr>
            <w:r w:rsidRPr="00271576">
              <w:rPr>
                <w:color w:val="FF0000"/>
              </w:rPr>
              <w:t>Onpress</w:t>
            </w:r>
          </w:p>
        </w:tc>
      </w:tr>
      <w:tr w:rsidR="005E18F8" w:rsidRPr="00271576" w14:paraId="791EDB94" w14:textId="77777777" w:rsidTr="003B541C">
        <w:tc>
          <w:tcPr>
            <w:tcW w:w="709" w:type="dxa"/>
          </w:tcPr>
          <w:p w14:paraId="1E21B21D" w14:textId="77777777" w:rsidR="005E18F8" w:rsidRPr="00271576" w:rsidRDefault="005E18F8" w:rsidP="005E18F8">
            <w:pPr>
              <w:pStyle w:val="thongthuong"/>
              <w:ind w:firstLine="0"/>
              <w:jc w:val="center"/>
              <w:rPr>
                <w:color w:val="FF0000"/>
              </w:rPr>
            </w:pPr>
            <w:r w:rsidRPr="00271576">
              <w:rPr>
                <w:color w:val="FF0000"/>
              </w:rPr>
              <w:t>4</w:t>
            </w:r>
          </w:p>
        </w:tc>
        <w:tc>
          <w:tcPr>
            <w:tcW w:w="1574" w:type="dxa"/>
          </w:tcPr>
          <w:p w14:paraId="0DBABEA2" w14:textId="77777777" w:rsidR="005E18F8" w:rsidRPr="00271576" w:rsidRDefault="005E18F8" w:rsidP="005E18F8">
            <w:pPr>
              <w:pStyle w:val="thongthuong"/>
              <w:ind w:firstLine="0"/>
              <w:rPr>
                <w:color w:val="FF0000"/>
              </w:rPr>
            </w:pPr>
            <w:r w:rsidRPr="00271576">
              <w:rPr>
                <w:color w:val="FF0000"/>
              </w:rPr>
              <w:t>Thông báo</w:t>
            </w:r>
          </w:p>
        </w:tc>
        <w:tc>
          <w:tcPr>
            <w:tcW w:w="3354" w:type="dxa"/>
          </w:tcPr>
          <w:p w14:paraId="502FF3E3" w14:textId="77777777" w:rsidR="005E18F8" w:rsidRPr="00271576" w:rsidRDefault="005E18F8" w:rsidP="005E18F8">
            <w:pPr>
              <w:pStyle w:val="thongthuong"/>
              <w:ind w:firstLine="0"/>
              <w:rPr>
                <w:color w:val="FF0000"/>
              </w:rPr>
            </w:pPr>
            <w:r w:rsidRPr="00271576">
              <w:rPr>
                <w:color w:val="FF0000"/>
              </w:rPr>
              <w:t>Chuyển hướng đến danh sách thông báo</w:t>
            </w:r>
          </w:p>
        </w:tc>
        <w:tc>
          <w:tcPr>
            <w:tcW w:w="2137" w:type="dxa"/>
          </w:tcPr>
          <w:p w14:paraId="5AAC3DA7" w14:textId="3CCAF41C" w:rsidR="005E18F8" w:rsidRPr="00271576" w:rsidRDefault="00324245" w:rsidP="005E18F8">
            <w:pPr>
              <w:pStyle w:val="thongthuong"/>
              <w:ind w:firstLine="0"/>
              <w:rPr>
                <w:color w:val="FF0000"/>
              </w:rPr>
            </w:pPr>
            <w:r w:rsidRPr="00271576">
              <w:rPr>
                <w:color w:val="FF0000"/>
              </w:rPr>
              <w:t>Navigation</w:t>
            </w:r>
          </w:p>
        </w:tc>
        <w:tc>
          <w:tcPr>
            <w:tcW w:w="1832" w:type="dxa"/>
          </w:tcPr>
          <w:p w14:paraId="1CC628FB" w14:textId="61607902" w:rsidR="005E18F8" w:rsidRPr="00271576" w:rsidRDefault="00324245" w:rsidP="005E18F8">
            <w:pPr>
              <w:pStyle w:val="thongthuong"/>
              <w:ind w:firstLine="0"/>
              <w:rPr>
                <w:color w:val="FF0000"/>
              </w:rPr>
            </w:pPr>
            <w:r w:rsidRPr="00271576">
              <w:rPr>
                <w:color w:val="FF0000"/>
              </w:rPr>
              <w:t>Onpress</w:t>
            </w:r>
          </w:p>
        </w:tc>
      </w:tr>
      <w:tr w:rsidR="005E18F8" w:rsidRPr="00271576" w14:paraId="12769E25" w14:textId="77777777" w:rsidTr="003B541C">
        <w:tc>
          <w:tcPr>
            <w:tcW w:w="709" w:type="dxa"/>
          </w:tcPr>
          <w:p w14:paraId="2FDAB806" w14:textId="77777777" w:rsidR="005E18F8" w:rsidRPr="00271576" w:rsidRDefault="005E18F8" w:rsidP="005E18F8">
            <w:pPr>
              <w:pStyle w:val="thongthuong"/>
              <w:ind w:firstLine="0"/>
              <w:jc w:val="center"/>
              <w:rPr>
                <w:color w:val="FF0000"/>
              </w:rPr>
            </w:pPr>
            <w:r w:rsidRPr="00271576">
              <w:rPr>
                <w:color w:val="FF0000"/>
              </w:rPr>
              <w:t>5</w:t>
            </w:r>
          </w:p>
        </w:tc>
        <w:tc>
          <w:tcPr>
            <w:tcW w:w="1574" w:type="dxa"/>
          </w:tcPr>
          <w:p w14:paraId="74D29060" w14:textId="77777777" w:rsidR="005E18F8" w:rsidRPr="00271576" w:rsidRDefault="005E18F8" w:rsidP="005E18F8">
            <w:pPr>
              <w:pStyle w:val="thongthuong"/>
              <w:ind w:firstLine="0"/>
              <w:rPr>
                <w:color w:val="FF0000"/>
              </w:rPr>
            </w:pPr>
            <w:r w:rsidRPr="00271576">
              <w:rPr>
                <w:color w:val="FF0000"/>
              </w:rPr>
              <w:t>Số dư</w:t>
            </w:r>
          </w:p>
        </w:tc>
        <w:tc>
          <w:tcPr>
            <w:tcW w:w="3354" w:type="dxa"/>
          </w:tcPr>
          <w:p w14:paraId="4CF996AE" w14:textId="77777777" w:rsidR="005E18F8" w:rsidRPr="00271576" w:rsidRDefault="005E18F8" w:rsidP="005E18F8">
            <w:pPr>
              <w:pStyle w:val="thongthuong"/>
              <w:ind w:firstLine="0"/>
              <w:rPr>
                <w:color w:val="FF0000"/>
              </w:rPr>
            </w:pPr>
            <w:r w:rsidRPr="00271576">
              <w:rPr>
                <w:color w:val="FF0000"/>
              </w:rPr>
              <w:t>Hiển thị số dư tài khoản</w:t>
            </w:r>
          </w:p>
        </w:tc>
        <w:tc>
          <w:tcPr>
            <w:tcW w:w="2137" w:type="dxa"/>
          </w:tcPr>
          <w:p w14:paraId="1E1668F4" w14:textId="7C0EC1E3" w:rsidR="005E18F8" w:rsidRPr="00271576" w:rsidRDefault="00040E2B" w:rsidP="005E18F8">
            <w:pPr>
              <w:pStyle w:val="thongthuong"/>
              <w:ind w:firstLine="0"/>
              <w:rPr>
                <w:color w:val="FF0000"/>
              </w:rPr>
            </w:pPr>
            <w:r w:rsidRPr="00271576">
              <w:rPr>
                <w:color w:val="FF0000"/>
              </w:rPr>
              <w:t>Text</w:t>
            </w:r>
          </w:p>
        </w:tc>
        <w:tc>
          <w:tcPr>
            <w:tcW w:w="1832" w:type="dxa"/>
          </w:tcPr>
          <w:p w14:paraId="5CC52704"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681F3D76" w14:textId="77777777" w:rsidTr="003B541C">
        <w:tc>
          <w:tcPr>
            <w:tcW w:w="709" w:type="dxa"/>
          </w:tcPr>
          <w:p w14:paraId="6B9DB52D" w14:textId="77777777" w:rsidR="005E18F8" w:rsidRPr="00271576" w:rsidRDefault="005E18F8" w:rsidP="005E18F8">
            <w:pPr>
              <w:pStyle w:val="thongthuong"/>
              <w:ind w:firstLine="0"/>
              <w:jc w:val="center"/>
              <w:rPr>
                <w:color w:val="FF0000"/>
              </w:rPr>
            </w:pPr>
            <w:r w:rsidRPr="00271576">
              <w:rPr>
                <w:color w:val="FF0000"/>
              </w:rPr>
              <w:lastRenderedPageBreak/>
              <w:t>6</w:t>
            </w:r>
          </w:p>
        </w:tc>
        <w:tc>
          <w:tcPr>
            <w:tcW w:w="1574" w:type="dxa"/>
          </w:tcPr>
          <w:p w14:paraId="1C3C60FB" w14:textId="77777777" w:rsidR="005E18F8" w:rsidRPr="00271576" w:rsidRDefault="005E18F8" w:rsidP="005E18F8">
            <w:pPr>
              <w:pStyle w:val="thongthuong"/>
              <w:ind w:firstLine="0"/>
              <w:rPr>
                <w:color w:val="FF0000"/>
              </w:rPr>
            </w:pPr>
            <w:r w:rsidRPr="00271576">
              <w:rPr>
                <w:color w:val="FF0000"/>
              </w:rPr>
              <w:t>Bảng xếp hạng</w:t>
            </w:r>
          </w:p>
        </w:tc>
        <w:tc>
          <w:tcPr>
            <w:tcW w:w="3354" w:type="dxa"/>
          </w:tcPr>
          <w:p w14:paraId="53614ABC" w14:textId="77777777" w:rsidR="005E18F8" w:rsidRPr="00271576" w:rsidRDefault="005E18F8" w:rsidP="005E18F8">
            <w:pPr>
              <w:pStyle w:val="thongthuong"/>
              <w:ind w:firstLine="0"/>
              <w:rPr>
                <w:color w:val="FF0000"/>
              </w:rPr>
            </w:pPr>
            <w:r w:rsidRPr="00271576">
              <w:rPr>
                <w:color w:val="FF0000"/>
              </w:rPr>
              <w:t>Hiển thị bảng xếp hạng thành tích</w:t>
            </w:r>
          </w:p>
        </w:tc>
        <w:tc>
          <w:tcPr>
            <w:tcW w:w="2137" w:type="dxa"/>
          </w:tcPr>
          <w:p w14:paraId="567CE80F" w14:textId="7E5A9338" w:rsidR="005E18F8" w:rsidRPr="00271576" w:rsidRDefault="00040E2B" w:rsidP="005E18F8">
            <w:pPr>
              <w:pStyle w:val="thongthuong"/>
              <w:ind w:firstLine="0"/>
              <w:rPr>
                <w:color w:val="FF0000"/>
              </w:rPr>
            </w:pPr>
            <w:r w:rsidRPr="00271576">
              <w:rPr>
                <w:color w:val="FF0000"/>
              </w:rPr>
              <w:t>Flatlist</w:t>
            </w:r>
          </w:p>
        </w:tc>
        <w:tc>
          <w:tcPr>
            <w:tcW w:w="1832" w:type="dxa"/>
          </w:tcPr>
          <w:p w14:paraId="10DF7885"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0F4464A4" w14:textId="77777777" w:rsidTr="003B541C">
        <w:tc>
          <w:tcPr>
            <w:tcW w:w="709" w:type="dxa"/>
          </w:tcPr>
          <w:p w14:paraId="1185CC16" w14:textId="77777777" w:rsidR="005E18F8" w:rsidRPr="00271576" w:rsidRDefault="005E18F8" w:rsidP="005E18F8">
            <w:pPr>
              <w:pStyle w:val="thongthuong"/>
              <w:ind w:firstLine="0"/>
              <w:jc w:val="center"/>
              <w:rPr>
                <w:color w:val="FF0000"/>
              </w:rPr>
            </w:pPr>
            <w:r w:rsidRPr="00271576">
              <w:rPr>
                <w:color w:val="FF0000"/>
              </w:rPr>
              <w:t>7</w:t>
            </w:r>
          </w:p>
        </w:tc>
        <w:tc>
          <w:tcPr>
            <w:tcW w:w="1574" w:type="dxa"/>
          </w:tcPr>
          <w:p w14:paraId="54F310E7" w14:textId="77777777" w:rsidR="005E18F8" w:rsidRPr="00271576" w:rsidRDefault="005E18F8" w:rsidP="005E18F8">
            <w:pPr>
              <w:pStyle w:val="thongthuong"/>
              <w:ind w:firstLine="0"/>
              <w:rPr>
                <w:color w:val="FF0000"/>
              </w:rPr>
            </w:pPr>
            <w:r w:rsidRPr="00271576">
              <w:rPr>
                <w:color w:val="FF0000"/>
              </w:rPr>
              <w:t>Trang chủ</w:t>
            </w:r>
          </w:p>
        </w:tc>
        <w:tc>
          <w:tcPr>
            <w:tcW w:w="3354" w:type="dxa"/>
          </w:tcPr>
          <w:p w14:paraId="0BDC4E81" w14:textId="77777777" w:rsidR="005E18F8" w:rsidRPr="00271576" w:rsidRDefault="005E18F8" w:rsidP="005E18F8">
            <w:pPr>
              <w:pStyle w:val="thongthuong"/>
              <w:ind w:firstLine="0"/>
              <w:rPr>
                <w:color w:val="FF0000"/>
              </w:rPr>
            </w:pPr>
            <w:r w:rsidRPr="00271576">
              <w:rPr>
                <w:color w:val="FF0000"/>
              </w:rPr>
              <w:t>Chuyển hướng đến trang chủ</w:t>
            </w:r>
          </w:p>
        </w:tc>
        <w:tc>
          <w:tcPr>
            <w:tcW w:w="2137" w:type="dxa"/>
          </w:tcPr>
          <w:p w14:paraId="1DBC6383" w14:textId="770A5379" w:rsidR="005E18F8" w:rsidRPr="00271576" w:rsidRDefault="00040E2B" w:rsidP="005E18F8">
            <w:pPr>
              <w:pStyle w:val="thongthuong"/>
              <w:ind w:firstLine="0"/>
              <w:rPr>
                <w:color w:val="FF0000"/>
              </w:rPr>
            </w:pPr>
            <w:r w:rsidRPr="00271576">
              <w:rPr>
                <w:color w:val="FF0000"/>
              </w:rPr>
              <w:t>Navigation</w:t>
            </w:r>
          </w:p>
        </w:tc>
        <w:tc>
          <w:tcPr>
            <w:tcW w:w="1832" w:type="dxa"/>
          </w:tcPr>
          <w:p w14:paraId="5F42585A" w14:textId="09B6E3C2" w:rsidR="005E18F8" w:rsidRPr="00271576" w:rsidRDefault="00040E2B" w:rsidP="005E18F8">
            <w:pPr>
              <w:pStyle w:val="thongthuong"/>
              <w:ind w:firstLine="0"/>
              <w:rPr>
                <w:color w:val="FF0000"/>
              </w:rPr>
            </w:pPr>
            <w:r w:rsidRPr="00271576">
              <w:rPr>
                <w:color w:val="FF0000"/>
              </w:rPr>
              <w:t>Onpress</w:t>
            </w:r>
          </w:p>
        </w:tc>
      </w:tr>
      <w:tr w:rsidR="005E18F8" w:rsidRPr="00271576" w14:paraId="2D1971DF" w14:textId="77777777" w:rsidTr="003B541C">
        <w:tc>
          <w:tcPr>
            <w:tcW w:w="709" w:type="dxa"/>
          </w:tcPr>
          <w:p w14:paraId="3FE3FDBE" w14:textId="25F30DB8" w:rsidR="005E18F8" w:rsidRPr="00271576" w:rsidRDefault="00040E2B" w:rsidP="005E18F8">
            <w:pPr>
              <w:pStyle w:val="thongthuong"/>
              <w:ind w:firstLine="0"/>
              <w:jc w:val="center"/>
              <w:rPr>
                <w:color w:val="FF0000"/>
              </w:rPr>
            </w:pPr>
            <w:r w:rsidRPr="00271576">
              <w:rPr>
                <w:color w:val="FF0000"/>
              </w:rPr>
              <w:t>8</w:t>
            </w:r>
          </w:p>
        </w:tc>
        <w:tc>
          <w:tcPr>
            <w:tcW w:w="1574" w:type="dxa"/>
          </w:tcPr>
          <w:p w14:paraId="288A2F6D" w14:textId="77777777" w:rsidR="005E18F8" w:rsidRPr="00271576" w:rsidRDefault="005E18F8" w:rsidP="005E18F8">
            <w:pPr>
              <w:pStyle w:val="thongthuong"/>
              <w:ind w:firstLine="0"/>
              <w:rPr>
                <w:color w:val="FF0000"/>
              </w:rPr>
            </w:pPr>
            <w:r w:rsidRPr="00271576">
              <w:rPr>
                <w:color w:val="FF0000"/>
              </w:rPr>
              <w:t>Tin tức</w:t>
            </w:r>
          </w:p>
        </w:tc>
        <w:tc>
          <w:tcPr>
            <w:tcW w:w="3354" w:type="dxa"/>
          </w:tcPr>
          <w:p w14:paraId="584A346D" w14:textId="77777777" w:rsidR="005E18F8" w:rsidRPr="00271576" w:rsidRDefault="005E18F8" w:rsidP="005E18F8">
            <w:pPr>
              <w:pStyle w:val="cham"/>
              <w:numPr>
                <w:ilvl w:val="0"/>
                <w:numId w:val="0"/>
              </w:numPr>
              <w:rPr>
                <w:color w:val="FF0000"/>
              </w:rPr>
            </w:pPr>
            <w:r w:rsidRPr="00271576">
              <w:rPr>
                <w:color w:val="FF0000"/>
              </w:rPr>
              <w:t>Chuyển hướng đến trang tin tức</w:t>
            </w:r>
          </w:p>
        </w:tc>
        <w:tc>
          <w:tcPr>
            <w:tcW w:w="2137" w:type="dxa"/>
          </w:tcPr>
          <w:p w14:paraId="31CA0C8B" w14:textId="4B394A39" w:rsidR="005E18F8" w:rsidRPr="00271576" w:rsidRDefault="00040E2B" w:rsidP="005E18F8">
            <w:pPr>
              <w:pStyle w:val="thongthuong"/>
              <w:ind w:firstLine="0"/>
              <w:rPr>
                <w:color w:val="FF0000"/>
              </w:rPr>
            </w:pPr>
            <w:r w:rsidRPr="00271576">
              <w:rPr>
                <w:color w:val="FF0000"/>
              </w:rPr>
              <w:t>Navigation</w:t>
            </w:r>
          </w:p>
        </w:tc>
        <w:tc>
          <w:tcPr>
            <w:tcW w:w="1832" w:type="dxa"/>
          </w:tcPr>
          <w:p w14:paraId="2F500D42" w14:textId="2E52BEA7" w:rsidR="005E18F8" w:rsidRPr="00271576" w:rsidRDefault="00040E2B" w:rsidP="005E18F8">
            <w:pPr>
              <w:pStyle w:val="thongthuong"/>
              <w:ind w:firstLine="0"/>
              <w:rPr>
                <w:color w:val="FF0000"/>
              </w:rPr>
            </w:pPr>
            <w:r w:rsidRPr="00271576">
              <w:rPr>
                <w:color w:val="FF0000"/>
              </w:rPr>
              <w:t>Onpress</w:t>
            </w:r>
          </w:p>
        </w:tc>
      </w:tr>
      <w:tr w:rsidR="005E18F8" w:rsidRPr="00271576" w14:paraId="4F17C855" w14:textId="77777777" w:rsidTr="003B541C">
        <w:tc>
          <w:tcPr>
            <w:tcW w:w="709" w:type="dxa"/>
          </w:tcPr>
          <w:p w14:paraId="44324A22" w14:textId="6783454C" w:rsidR="005E18F8" w:rsidRPr="00271576" w:rsidRDefault="00040E2B" w:rsidP="005E18F8">
            <w:pPr>
              <w:pStyle w:val="thongthuong"/>
              <w:ind w:firstLine="0"/>
              <w:jc w:val="center"/>
              <w:rPr>
                <w:color w:val="FF0000"/>
              </w:rPr>
            </w:pPr>
            <w:r w:rsidRPr="00271576">
              <w:rPr>
                <w:color w:val="FF0000"/>
              </w:rPr>
              <w:t>9</w:t>
            </w:r>
          </w:p>
        </w:tc>
        <w:tc>
          <w:tcPr>
            <w:tcW w:w="1574" w:type="dxa"/>
          </w:tcPr>
          <w:p w14:paraId="5852D730" w14:textId="77777777" w:rsidR="005E18F8" w:rsidRPr="00271576" w:rsidRDefault="005E18F8" w:rsidP="005E18F8">
            <w:pPr>
              <w:pStyle w:val="thongthuong"/>
              <w:ind w:firstLine="0"/>
              <w:rPr>
                <w:color w:val="FF0000"/>
              </w:rPr>
            </w:pPr>
            <w:r w:rsidRPr="00271576">
              <w:rPr>
                <w:color w:val="FF0000"/>
              </w:rPr>
              <w:t>Tài khoản</w:t>
            </w:r>
          </w:p>
        </w:tc>
        <w:tc>
          <w:tcPr>
            <w:tcW w:w="3354" w:type="dxa"/>
          </w:tcPr>
          <w:p w14:paraId="7D16284C" w14:textId="77777777" w:rsidR="005E18F8" w:rsidRPr="00271576" w:rsidRDefault="005E18F8" w:rsidP="005E18F8">
            <w:pPr>
              <w:pStyle w:val="cham"/>
              <w:numPr>
                <w:ilvl w:val="0"/>
                <w:numId w:val="0"/>
              </w:numPr>
              <w:rPr>
                <w:color w:val="FF0000"/>
              </w:rPr>
            </w:pPr>
            <w:r w:rsidRPr="00271576">
              <w:rPr>
                <w:color w:val="FF0000"/>
              </w:rPr>
              <w:t>Chuyển hướng đến trang tài khoản người dùng</w:t>
            </w:r>
          </w:p>
        </w:tc>
        <w:tc>
          <w:tcPr>
            <w:tcW w:w="2137" w:type="dxa"/>
          </w:tcPr>
          <w:p w14:paraId="5614DFF9" w14:textId="2F8D43D8" w:rsidR="005E18F8" w:rsidRPr="00271576" w:rsidRDefault="00040E2B" w:rsidP="005E18F8">
            <w:pPr>
              <w:pStyle w:val="thongthuong"/>
              <w:ind w:firstLine="0"/>
              <w:rPr>
                <w:color w:val="FF0000"/>
              </w:rPr>
            </w:pPr>
            <w:r w:rsidRPr="00271576">
              <w:rPr>
                <w:color w:val="FF0000"/>
              </w:rPr>
              <w:t>Navigation</w:t>
            </w:r>
          </w:p>
        </w:tc>
        <w:tc>
          <w:tcPr>
            <w:tcW w:w="1832" w:type="dxa"/>
          </w:tcPr>
          <w:p w14:paraId="79E130BD" w14:textId="39E7C1D3" w:rsidR="005E18F8" w:rsidRPr="00271576" w:rsidRDefault="00040E2B" w:rsidP="005E18F8">
            <w:pPr>
              <w:pStyle w:val="thongthuong"/>
              <w:ind w:firstLine="0"/>
              <w:rPr>
                <w:color w:val="FF0000"/>
              </w:rPr>
            </w:pPr>
            <w:r w:rsidRPr="00271576">
              <w:rPr>
                <w:color w:val="FF0000"/>
              </w:rPr>
              <w:t>Onpress</w:t>
            </w:r>
          </w:p>
        </w:tc>
      </w:tr>
    </w:tbl>
    <w:p w14:paraId="5E6D4084" w14:textId="0F7C4D93" w:rsidR="005E18F8" w:rsidRPr="00833020" w:rsidRDefault="00833020" w:rsidP="00AF27F3">
      <w:pPr>
        <w:pStyle w:val="CapTbl1"/>
      </w:pPr>
      <w:bookmarkStart w:id="117" w:name="_Toc42442548"/>
      <w:bookmarkStart w:id="118" w:name="_Toc42507447"/>
      <w:r>
        <w:t>Bảng 3</w:t>
      </w:r>
      <w:r>
        <w:rPr>
          <w:noProof/>
        </w:rPr>
        <w:t>.10</w:t>
      </w:r>
      <w:r w:rsidRPr="003221F2">
        <w:t>:</w:t>
      </w:r>
      <w:r>
        <w:t xml:space="preserve"> Mô tả chi tiết thành phần trong trang chủ</w:t>
      </w:r>
      <w:r w:rsidRPr="003221F2">
        <w:t>.</w:t>
      </w:r>
      <w:bookmarkEnd w:id="117"/>
      <w:bookmarkEnd w:id="118"/>
    </w:p>
    <w:p w14:paraId="2050E76A" w14:textId="137C4A4D" w:rsidR="005E18F8" w:rsidRDefault="0003337A" w:rsidP="00946CF1">
      <w:pPr>
        <w:pStyle w:val="thongthuong"/>
        <w:ind w:firstLine="0"/>
        <w:jc w:val="center"/>
        <w:rPr>
          <w:color w:val="FF0000"/>
        </w:rPr>
      </w:pPr>
      <w:r>
        <w:rPr>
          <w:noProof/>
        </w:rPr>
        <w:drawing>
          <wp:inline distT="0" distB="0" distL="0" distR="0" wp14:anchorId="09ED02D0" wp14:editId="5CFA4695">
            <wp:extent cx="2384073" cy="4287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7323" cy="4329139"/>
                    </a:xfrm>
                    <a:prstGeom prst="rect">
                      <a:avLst/>
                    </a:prstGeom>
                    <a:noFill/>
                    <a:ln>
                      <a:noFill/>
                    </a:ln>
                  </pic:spPr>
                </pic:pic>
              </a:graphicData>
            </a:graphic>
          </wp:inline>
        </w:drawing>
      </w:r>
    </w:p>
    <w:p w14:paraId="28E2340D" w14:textId="7393786F" w:rsidR="00946CF1" w:rsidRPr="00946CF1" w:rsidRDefault="00946CF1" w:rsidP="008B1BCE">
      <w:pPr>
        <w:pStyle w:val="CapPic1"/>
      </w:pPr>
      <w:bookmarkStart w:id="119" w:name="_Toc42507381"/>
      <w:bookmarkStart w:id="120" w:name="_Toc42507477"/>
      <w:r w:rsidRPr="003221F2">
        <w:t xml:space="preserve">Hình </w:t>
      </w:r>
      <w:r>
        <w:t>3</w:t>
      </w:r>
      <w:r>
        <w:rPr>
          <w:noProof/>
        </w:rPr>
        <w:t>.14: Giao diện thanh menu</w:t>
      </w:r>
      <w:r w:rsidRPr="003221F2">
        <w:t>.</w:t>
      </w:r>
      <w:bookmarkEnd w:id="119"/>
      <w:bookmarkEnd w:id="120"/>
    </w:p>
    <w:tbl>
      <w:tblPr>
        <w:tblStyle w:val="TableGrid"/>
        <w:tblW w:w="9606" w:type="dxa"/>
        <w:tblLook w:val="04A0" w:firstRow="1" w:lastRow="0" w:firstColumn="1" w:lastColumn="0" w:noHBand="0" w:noVBand="1"/>
      </w:tblPr>
      <w:tblGrid>
        <w:gridCol w:w="708"/>
        <w:gridCol w:w="1579"/>
        <w:gridCol w:w="3491"/>
        <w:gridCol w:w="2137"/>
        <w:gridCol w:w="1691"/>
      </w:tblGrid>
      <w:tr w:rsidR="005E18F8" w:rsidRPr="00271576" w14:paraId="2CB950A8" w14:textId="77777777" w:rsidTr="003B541C">
        <w:tc>
          <w:tcPr>
            <w:tcW w:w="708" w:type="dxa"/>
            <w:shd w:val="clear" w:color="auto" w:fill="BFBFBF" w:themeFill="background1" w:themeFillShade="BF"/>
          </w:tcPr>
          <w:p w14:paraId="5ACA90B8"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79" w:type="dxa"/>
            <w:shd w:val="clear" w:color="auto" w:fill="BFBFBF" w:themeFill="background1" w:themeFillShade="BF"/>
          </w:tcPr>
          <w:p w14:paraId="281EBA10"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491" w:type="dxa"/>
            <w:shd w:val="clear" w:color="auto" w:fill="BFBFBF" w:themeFill="background1" w:themeFillShade="BF"/>
          </w:tcPr>
          <w:p w14:paraId="3DD4BBC6"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25346B1B"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691" w:type="dxa"/>
            <w:shd w:val="clear" w:color="auto" w:fill="BFBFBF" w:themeFill="background1" w:themeFillShade="BF"/>
          </w:tcPr>
          <w:p w14:paraId="66FDABEB"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E353B9" w:rsidRPr="00271576" w14:paraId="433BA066" w14:textId="77777777" w:rsidTr="003B541C">
        <w:tc>
          <w:tcPr>
            <w:tcW w:w="708" w:type="dxa"/>
          </w:tcPr>
          <w:p w14:paraId="5C58014A" w14:textId="77777777" w:rsidR="00E353B9" w:rsidRPr="00271576" w:rsidRDefault="00E353B9" w:rsidP="00E353B9">
            <w:pPr>
              <w:pStyle w:val="thongthuong"/>
              <w:ind w:firstLine="0"/>
              <w:jc w:val="center"/>
              <w:rPr>
                <w:color w:val="FF0000"/>
              </w:rPr>
            </w:pPr>
            <w:r w:rsidRPr="00271576">
              <w:rPr>
                <w:color w:val="FF0000"/>
              </w:rPr>
              <w:lastRenderedPageBreak/>
              <w:t>1</w:t>
            </w:r>
          </w:p>
        </w:tc>
        <w:tc>
          <w:tcPr>
            <w:tcW w:w="1579" w:type="dxa"/>
          </w:tcPr>
          <w:p w14:paraId="37365FEE" w14:textId="77777777" w:rsidR="00E353B9" w:rsidRPr="00271576" w:rsidRDefault="00E353B9" w:rsidP="00E353B9">
            <w:pPr>
              <w:pStyle w:val="thongthuong"/>
              <w:ind w:firstLine="0"/>
              <w:rPr>
                <w:color w:val="FF0000"/>
              </w:rPr>
            </w:pPr>
            <w:r w:rsidRPr="00271576">
              <w:rPr>
                <w:color w:val="FF0000"/>
              </w:rPr>
              <w:t>Trang chủ</w:t>
            </w:r>
          </w:p>
        </w:tc>
        <w:tc>
          <w:tcPr>
            <w:tcW w:w="3491" w:type="dxa"/>
          </w:tcPr>
          <w:p w14:paraId="3C0B0474" w14:textId="77777777" w:rsidR="00E353B9" w:rsidRPr="00271576" w:rsidRDefault="00E353B9" w:rsidP="00E353B9">
            <w:pPr>
              <w:pStyle w:val="thongthuong"/>
              <w:ind w:firstLine="0"/>
              <w:rPr>
                <w:color w:val="FF0000"/>
              </w:rPr>
            </w:pPr>
            <w:r w:rsidRPr="00271576">
              <w:rPr>
                <w:color w:val="FF0000"/>
              </w:rPr>
              <w:t>Chuyển hướng đến trang chủ</w:t>
            </w:r>
          </w:p>
        </w:tc>
        <w:tc>
          <w:tcPr>
            <w:tcW w:w="2137" w:type="dxa"/>
          </w:tcPr>
          <w:p w14:paraId="0DB6AB90" w14:textId="5BD4FD25" w:rsidR="00E353B9" w:rsidRPr="00271576" w:rsidRDefault="00E353B9" w:rsidP="00E353B9">
            <w:pPr>
              <w:pStyle w:val="thongthuong"/>
              <w:ind w:firstLine="0"/>
              <w:rPr>
                <w:color w:val="FF0000"/>
              </w:rPr>
            </w:pPr>
            <w:r w:rsidRPr="00271576">
              <w:rPr>
                <w:color w:val="FF0000"/>
              </w:rPr>
              <w:t>Navigation</w:t>
            </w:r>
          </w:p>
        </w:tc>
        <w:tc>
          <w:tcPr>
            <w:tcW w:w="1691" w:type="dxa"/>
          </w:tcPr>
          <w:p w14:paraId="33E0697D" w14:textId="5A2DA74F" w:rsidR="00E353B9" w:rsidRPr="00271576" w:rsidRDefault="00E353B9" w:rsidP="00E353B9">
            <w:pPr>
              <w:pStyle w:val="thongthuong"/>
              <w:ind w:firstLine="0"/>
              <w:rPr>
                <w:color w:val="FF0000"/>
              </w:rPr>
            </w:pPr>
            <w:r w:rsidRPr="00271576">
              <w:rPr>
                <w:color w:val="FF0000"/>
              </w:rPr>
              <w:t>Onpress</w:t>
            </w:r>
          </w:p>
        </w:tc>
      </w:tr>
      <w:tr w:rsidR="00E353B9" w:rsidRPr="00271576" w14:paraId="28454336" w14:textId="77777777" w:rsidTr="003B541C">
        <w:tc>
          <w:tcPr>
            <w:tcW w:w="708" w:type="dxa"/>
          </w:tcPr>
          <w:p w14:paraId="6185478A" w14:textId="77777777" w:rsidR="00E353B9" w:rsidRPr="00271576" w:rsidRDefault="00E353B9" w:rsidP="00E353B9">
            <w:pPr>
              <w:pStyle w:val="thongthuong"/>
              <w:ind w:firstLine="0"/>
              <w:jc w:val="center"/>
              <w:rPr>
                <w:color w:val="FF0000"/>
              </w:rPr>
            </w:pPr>
            <w:r w:rsidRPr="00271576">
              <w:rPr>
                <w:color w:val="FF0000"/>
              </w:rPr>
              <w:t>2</w:t>
            </w:r>
          </w:p>
        </w:tc>
        <w:tc>
          <w:tcPr>
            <w:tcW w:w="1579" w:type="dxa"/>
          </w:tcPr>
          <w:p w14:paraId="511654D8" w14:textId="77777777" w:rsidR="00E353B9" w:rsidRPr="00271576" w:rsidRDefault="00E353B9" w:rsidP="00E353B9">
            <w:pPr>
              <w:pStyle w:val="thongthuong"/>
              <w:ind w:firstLine="0"/>
              <w:rPr>
                <w:color w:val="FF0000"/>
              </w:rPr>
            </w:pPr>
            <w:r w:rsidRPr="00271576">
              <w:rPr>
                <w:color w:val="FF0000"/>
              </w:rPr>
              <w:t>Liên hệ và góp ý</w:t>
            </w:r>
          </w:p>
        </w:tc>
        <w:tc>
          <w:tcPr>
            <w:tcW w:w="3491" w:type="dxa"/>
          </w:tcPr>
          <w:p w14:paraId="60C1C8E5" w14:textId="77777777" w:rsidR="00E353B9" w:rsidRPr="00271576" w:rsidRDefault="00E353B9" w:rsidP="00E353B9">
            <w:pPr>
              <w:pStyle w:val="thongthuong"/>
              <w:ind w:firstLine="0"/>
              <w:rPr>
                <w:color w:val="FF0000"/>
              </w:rPr>
            </w:pPr>
            <w:r w:rsidRPr="00271576">
              <w:rPr>
                <w:color w:val="FF0000"/>
              </w:rPr>
              <w:t>Chuyển hướng đến trang liên hệ</w:t>
            </w:r>
          </w:p>
        </w:tc>
        <w:tc>
          <w:tcPr>
            <w:tcW w:w="2137" w:type="dxa"/>
          </w:tcPr>
          <w:p w14:paraId="0544DEA6" w14:textId="4715B9D9" w:rsidR="00E353B9" w:rsidRPr="00271576" w:rsidRDefault="00E353B9" w:rsidP="00E353B9">
            <w:pPr>
              <w:pStyle w:val="thongthuong"/>
              <w:ind w:firstLine="0"/>
              <w:rPr>
                <w:color w:val="FF0000"/>
              </w:rPr>
            </w:pPr>
            <w:r w:rsidRPr="00271576">
              <w:rPr>
                <w:color w:val="FF0000"/>
              </w:rPr>
              <w:t>Navigation</w:t>
            </w:r>
          </w:p>
        </w:tc>
        <w:tc>
          <w:tcPr>
            <w:tcW w:w="1691" w:type="dxa"/>
          </w:tcPr>
          <w:p w14:paraId="3E1E3788" w14:textId="742F7477" w:rsidR="00E353B9" w:rsidRPr="00271576" w:rsidRDefault="00E353B9" w:rsidP="00E353B9">
            <w:pPr>
              <w:pStyle w:val="thongthuong"/>
              <w:ind w:firstLine="0"/>
              <w:rPr>
                <w:color w:val="FF0000"/>
              </w:rPr>
            </w:pPr>
            <w:r w:rsidRPr="00271576">
              <w:rPr>
                <w:color w:val="FF0000"/>
              </w:rPr>
              <w:t>Onpress</w:t>
            </w:r>
          </w:p>
        </w:tc>
      </w:tr>
      <w:tr w:rsidR="00E353B9" w:rsidRPr="00271576" w14:paraId="66695F1E" w14:textId="77777777" w:rsidTr="003B541C">
        <w:tc>
          <w:tcPr>
            <w:tcW w:w="708" w:type="dxa"/>
          </w:tcPr>
          <w:p w14:paraId="04302A30" w14:textId="77777777" w:rsidR="00E353B9" w:rsidRPr="00271576" w:rsidRDefault="00E353B9" w:rsidP="00E353B9">
            <w:pPr>
              <w:pStyle w:val="thongthuong"/>
              <w:ind w:firstLine="0"/>
              <w:jc w:val="center"/>
              <w:rPr>
                <w:color w:val="FF0000"/>
              </w:rPr>
            </w:pPr>
            <w:r w:rsidRPr="00271576">
              <w:rPr>
                <w:color w:val="FF0000"/>
              </w:rPr>
              <w:t>3</w:t>
            </w:r>
          </w:p>
        </w:tc>
        <w:tc>
          <w:tcPr>
            <w:tcW w:w="1579" w:type="dxa"/>
          </w:tcPr>
          <w:p w14:paraId="46CF366C" w14:textId="77777777" w:rsidR="00E353B9" w:rsidRPr="00271576" w:rsidRDefault="00E353B9" w:rsidP="00E353B9">
            <w:pPr>
              <w:pStyle w:val="thongthuong"/>
              <w:ind w:firstLine="0"/>
              <w:rPr>
                <w:color w:val="FF0000"/>
              </w:rPr>
            </w:pPr>
            <w:r w:rsidRPr="00271576">
              <w:rPr>
                <w:color w:val="FF0000"/>
              </w:rPr>
              <w:t>Hướng dẫn nạp tiền</w:t>
            </w:r>
          </w:p>
        </w:tc>
        <w:tc>
          <w:tcPr>
            <w:tcW w:w="3491" w:type="dxa"/>
          </w:tcPr>
          <w:p w14:paraId="1667B5E9" w14:textId="77777777" w:rsidR="00E353B9" w:rsidRPr="00271576" w:rsidRDefault="00E353B9" w:rsidP="00E353B9">
            <w:pPr>
              <w:pStyle w:val="cham"/>
              <w:numPr>
                <w:ilvl w:val="0"/>
                <w:numId w:val="0"/>
              </w:numPr>
              <w:rPr>
                <w:color w:val="FF0000"/>
              </w:rPr>
            </w:pPr>
            <w:r w:rsidRPr="00271576">
              <w:rPr>
                <w:color w:val="FF0000"/>
              </w:rPr>
              <w:t>Chuyển hướng đến trang hướng dẫn nạp tiền</w:t>
            </w:r>
          </w:p>
        </w:tc>
        <w:tc>
          <w:tcPr>
            <w:tcW w:w="2137" w:type="dxa"/>
          </w:tcPr>
          <w:p w14:paraId="23BA7BF8" w14:textId="15339670" w:rsidR="00E353B9" w:rsidRPr="00271576" w:rsidRDefault="00E353B9" w:rsidP="00E353B9">
            <w:pPr>
              <w:pStyle w:val="thongthuong"/>
              <w:ind w:firstLine="0"/>
              <w:rPr>
                <w:color w:val="FF0000"/>
              </w:rPr>
            </w:pPr>
            <w:r w:rsidRPr="00271576">
              <w:rPr>
                <w:color w:val="FF0000"/>
              </w:rPr>
              <w:t>Navigation</w:t>
            </w:r>
          </w:p>
        </w:tc>
        <w:tc>
          <w:tcPr>
            <w:tcW w:w="1691" w:type="dxa"/>
          </w:tcPr>
          <w:p w14:paraId="4432A825" w14:textId="67658A9C" w:rsidR="00E353B9" w:rsidRPr="00271576" w:rsidRDefault="00E353B9" w:rsidP="00E353B9">
            <w:pPr>
              <w:pStyle w:val="thongthuong"/>
              <w:ind w:firstLine="0"/>
              <w:rPr>
                <w:color w:val="FF0000"/>
              </w:rPr>
            </w:pPr>
            <w:r w:rsidRPr="00271576">
              <w:rPr>
                <w:color w:val="FF0000"/>
              </w:rPr>
              <w:t>Onpress</w:t>
            </w:r>
          </w:p>
        </w:tc>
      </w:tr>
      <w:tr w:rsidR="00E353B9" w:rsidRPr="00271576" w14:paraId="1CFF5716" w14:textId="77777777" w:rsidTr="003B541C">
        <w:tc>
          <w:tcPr>
            <w:tcW w:w="708" w:type="dxa"/>
          </w:tcPr>
          <w:p w14:paraId="7372ED45" w14:textId="77777777" w:rsidR="00E353B9" w:rsidRPr="00271576" w:rsidRDefault="00E353B9" w:rsidP="00E353B9">
            <w:pPr>
              <w:pStyle w:val="thongthuong"/>
              <w:ind w:firstLine="0"/>
              <w:jc w:val="center"/>
              <w:rPr>
                <w:color w:val="FF0000"/>
              </w:rPr>
            </w:pPr>
            <w:r w:rsidRPr="00271576">
              <w:rPr>
                <w:color w:val="FF0000"/>
              </w:rPr>
              <w:t>4</w:t>
            </w:r>
          </w:p>
        </w:tc>
        <w:tc>
          <w:tcPr>
            <w:tcW w:w="1579" w:type="dxa"/>
          </w:tcPr>
          <w:p w14:paraId="1B055513" w14:textId="77777777" w:rsidR="00E353B9" w:rsidRPr="00271576" w:rsidRDefault="00E353B9" w:rsidP="00E353B9">
            <w:pPr>
              <w:pStyle w:val="thongthuong"/>
              <w:ind w:firstLine="0"/>
              <w:rPr>
                <w:color w:val="FF0000"/>
              </w:rPr>
            </w:pPr>
            <w:r w:rsidRPr="00271576">
              <w:rPr>
                <w:color w:val="FF0000"/>
              </w:rPr>
              <w:t>Đăng xuất</w:t>
            </w:r>
          </w:p>
        </w:tc>
        <w:tc>
          <w:tcPr>
            <w:tcW w:w="3491" w:type="dxa"/>
          </w:tcPr>
          <w:p w14:paraId="369D67AF" w14:textId="77777777" w:rsidR="00E353B9" w:rsidRPr="00271576" w:rsidRDefault="00E353B9" w:rsidP="00E353B9">
            <w:pPr>
              <w:pStyle w:val="cham"/>
              <w:numPr>
                <w:ilvl w:val="0"/>
                <w:numId w:val="0"/>
              </w:numPr>
              <w:rPr>
                <w:color w:val="FF0000"/>
              </w:rPr>
            </w:pPr>
            <w:r w:rsidRPr="00271576">
              <w:rPr>
                <w:color w:val="FF0000"/>
              </w:rPr>
              <w:t>Đăng xuất tài khoản</w:t>
            </w:r>
          </w:p>
        </w:tc>
        <w:tc>
          <w:tcPr>
            <w:tcW w:w="2137" w:type="dxa"/>
          </w:tcPr>
          <w:p w14:paraId="4F9F7DBD" w14:textId="307B8167" w:rsidR="00E353B9" w:rsidRPr="00271576" w:rsidRDefault="00E353B9" w:rsidP="00E353B9">
            <w:pPr>
              <w:pStyle w:val="thongthuong"/>
              <w:ind w:firstLine="0"/>
              <w:rPr>
                <w:color w:val="FF0000"/>
              </w:rPr>
            </w:pPr>
            <w:r w:rsidRPr="00271576">
              <w:rPr>
                <w:color w:val="FF0000"/>
              </w:rPr>
              <w:t>TouchableOpacity</w:t>
            </w:r>
          </w:p>
        </w:tc>
        <w:tc>
          <w:tcPr>
            <w:tcW w:w="1691" w:type="dxa"/>
          </w:tcPr>
          <w:p w14:paraId="34A79B58" w14:textId="49E5A265" w:rsidR="00E353B9" w:rsidRPr="00271576" w:rsidRDefault="00E353B9" w:rsidP="00E353B9">
            <w:pPr>
              <w:pStyle w:val="thongthuong"/>
              <w:ind w:firstLine="0"/>
              <w:rPr>
                <w:color w:val="FF0000"/>
              </w:rPr>
            </w:pPr>
            <w:r w:rsidRPr="00271576">
              <w:rPr>
                <w:color w:val="FF0000"/>
              </w:rPr>
              <w:t>Onpress</w:t>
            </w:r>
          </w:p>
        </w:tc>
      </w:tr>
    </w:tbl>
    <w:p w14:paraId="7C087671" w14:textId="5E61CF16" w:rsidR="00246B7E" w:rsidRPr="00833020" w:rsidRDefault="00833020" w:rsidP="00AF27F3">
      <w:pPr>
        <w:pStyle w:val="CapTbl1"/>
      </w:pPr>
      <w:bookmarkStart w:id="121" w:name="_Toc42442549"/>
      <w:bookmarkStart w:id="122" w:name="_Toc42507448"/>
      <w:r>
        <w:t>Bảng 3</w:t>
      </w:r>
      <w:r>
        <w:rPr>
          <w:noProof/>
        </w:rPr>
        <w:t>.11</w:t>
      </w:r>
      <w:r w:rsidRPr="003221F2">
        <w:t>:</w:t>
      </w:r>
      <w:r>
        <w:t xml:space="preserve"> Mô tả chi tiết thành phần trong thanh menu</w:t>
      </w:r>
      <w:r w:rsidRPr="003221F2">
        <w:t>.</w:t>
      </w:r>
      <w:bookmarkEnd w:id="121"/>
      <w:bookmarkEnd w:id="122"/>
    </w:p>
    <w:p w14:paraId="6BB4DA83" w14:textId="03378381" w:rsidR="00246B7E" w:rsidRDefault="0003337A" w:rsidP="008672E4">
      <w:pPr>
        <w:pStyle w:val="thongthuong"/>
        <w:ind w:firstLine="0"/>
        <w:jc w:val="center"/>
        <w:rPr>
          <w:color w:val="FF0000"/>
        </w:rPr>
      </w:pPr>
      <w:r>
        <w:rPr>
          <w:noProof/>
        </w:rPr>
        <w:drawing>
          <wp:inline distT="0" distB="0" distL="0" distR="0" wp14:anchorId="0DC1AAC2" wp14:editId="3CA6E300">
            <wp:extent cx="2357389" cy="4244196"/>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3893" cy="4363929"/>
                    </a:xfrm>
                    <a:prstGeom prst="rect">
                      <a:avLst/>
                    </a:prstGeom>
                    <a:noFill/>
                    <a:ln>
                      <a:noFill/>
                    </a:ln>
                  </pic:spPr>
                </pic:pic>
              </a:graphicData>
            </a:graphic>
          </wp:inline>
        </w:drawing>
      </w:r>
    </w:p>
    <w:p w14:paraId="3594EC19" w14:textId="6C2BE1E8" w:rsidR="008672E4" w:rsidRPr="008672E4" w:rsidRDefault="008672E4" w:rsidP="008B1BCE">
      <w:pPr>
        <w:pStyle w:val="CapPic1"/>
      </w:pPr>
      <w:bookmarkStart w:id="123" w:name="_Toc42507382"/>
      <w:bookmarkStart w:id="124" w:name="_Toc42507478"/>
      <w:r w:rsidRPr="003221F2">
        <w:t xml:space="preserve">Hình </w:t>
      </w:r>
      <w:r>
        <w:t>3</w:t>
      </w:r>
      <w:r>
        <w:rPr>
          <w:noProof/>
        </w:rPr>
        <w:t>.15: Giao diện góp ý</w:t>
      </w:r>
      <w:r w:rsidRPr="003221F2">
        <w:t>.</w:t>
      </w:r>
      <w:bookmarkEnd w:id="123"/>
      <w:bookmarkEnd w:id="124"/>
    </w:p>
    <w:tbl>
      <w:tblPr>
        <w:tblStyle w:val="TableGrid"/>
        <w:tblW w:w="9606" w:type="dxa"/>
        <w:tblLook w:val="04A0" w:firstRow="1" w:lastRow="0" w:firstColumn="1" w:lastColumn="0" w:noHBand="0" w:noVBand="1"/>
      </w:tblPr>
      <w:tblGrid>
        <w:gridCol w:w="708"/>
        <w:gridCol w:w="1583"/>
        <w:gridCol w:w="3487"/>
        <w:gridCol w:w="2137"/>
        <w:gridCol w:w="1691"/>
      </w:tblGrid>
      <w:tr w:rsidR="00246B7E" w:rsidRPr="00271576" w14:paraId="25FE964E" w14:textId="77777777" w:rsidTr="003B541C">
        <w:tc>
          <w:tcPr>
            <w:tcW w:w="708" w:type="dxa"/>
            <w:shd w:val="clear" w:color="auto" w:fill="BFBFBF" w:themeFill="background1" w:themeFillShade="BF"/>
          </w:tcPr>
          <w:p w14:paraId="142FD166" w14:textId="77777777" w:rsidR="00246B7E" w:rsidRPr="00441160" w:rsidRDefault="00246B7E" w:rsidP="006E7AA1">
            <w:pPr>
              <w:pStyle w:val="thongthuong"/>
              <w:ind w:firstLine="0"/>
              <w:jc w:val="center"/>
              <w:rPr>
                <w:b/>
                <w:i/>
                <w:iCs/>
                <w:color w:val="FF0000"/>
              </w:rPr>
            </w:pPr>
            <w:r w:rsidRPr="00441160">
              <w:rPr>
                <w:b/>
                <w:i/>
                <w:iCs/>
                <w:color w:val="FF0000"/>
              </w:rPr>
              <w:t>STT</w:t>
            </w:r>
          </w:p>
        </w:tc>
        <w:tc>
          <w:tcPr>
            <w:tcW w:w="1583" w:type="dxa"/>
            <w:shd w:val="clear" w:color="auto" w:fill="BFBFBF" w:themeFill="background1" w:themeFillShade="BF"/>
          </w:tcPr>
          <w:p w14:paraId="0980E8A3" w14:textId="77777777" w:rsidR="00246B7E" w:rsidRPr="00441160" w:rsidRDefault="00246B7E" w:rsidP="006E7AA1">
            <w:pPr>
              <w:pStyle w:val="thongthuong"/>
              <w:ind w:firstLine="0"/>
              <w:jc w:val="center"/>
              <w:rPr>
                <w:b/>
                <w:i/>
                <w:iCs/>
                <w:color w:val="FF0000"/>
              </w:rPr>
            </w:pPr>
            <w:r w:rsidRPr="00441160">
              <w:rPr>
                <w:b/>
                <w:i/>
                <w:iCs/>
                <w:color w:val="FF0000"/>
              </w:rPr>
              <w:t>Tên trường</w:t>
            </w:r>
          </w:p>
        </w:tc>
        <w:tc>
          <w:tcPr>
            <w:tcW w:w="3487" w:type="dxa"/>
            <w:shd w:val="clear" w:color="auto" w:fill="BFBFBF" w:themeFill="background1" w:themeFillShade="BF"/>
          </w:tcPr>
          <w:p w14:paraId="316959A2" w14:textId="77777777" w:rsidR="00246B7E" w:rsidRPr="00441160" w:rsidRDefault="00246B7E" w:rsidP="006E7AA1">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31A059F8" w14:textId="77777777" w:rsidR="00246B7E" w:rsidRPr="00441160" w:rsidRDefault="00246B7E" w:rsidP="006E7AA1">
            <w:pPr>
              <w:pStyle w:val="thongthuong"/>
              <w:ind w:firstLine="0"/>
              <w:jc w:val="center"/>
              <w:rPr>
                <w:b/>
                <w:i/>
                <w:iCs/>
                <w:color w:val="FF0000"/>
              </w:rPr>
            </w:pPr>
            <w:r w:rsidRPr="00441160">
              <w:rPr>
                <w:b/>
                <w:i/>
                <w:iCs/>
                <w:color w:val="FF0000"/>
              </w:rPr>
              <w:t>Kiểu</w:t>
            </w:r>
          </w:p>
        </w:tc>
        <w:tc>
          <w:tcPr>
            <w:tcW w:w="1691" w:type="dxa"/>
            <w:shd w:val="clear" w:color="auto" w:fill="BFBFBF" w:themeFill="background1" w:themeFillShade="BF"/>
          </w:tcPr>
          <w:p w14:paraId="6FA848D2" w14:textId="77777777" w:rsidR="00246B7E" w:rsidRPr="00441160" w:rsidRDefault="00246B7E" w:rsidP="006E7AA1">
            <w:pPr>
              <w:pStyle w:val="thongthuong"/>
              <w:ind w:firstLine="0"/>
              <w:jc w:val="center"/>
              <w:rPr>
                <w:b/>
                <w:i/>
                <w:iCs/>
                <w:color w:val="FF0000"/>
              </w:rPr>
            </w:pPr>
            <w:r w:rsidRPr="00441160">
              <w:rPr>
                <w:b/>
                <w:i/>
                <w:iCs/>
                <w:color w:val="FF0000"/>
              </w:rPr>
              <w:t>Trạng thái</w:t>
            </w:r>
          </w:p>
        </w:tc>
      </w:tr>
      <w:tr w:rsidR="00246B7E" w:rsidRPr="00271576" w14:paraId="72ED4273" w14:textId="77777777" w:rsidTr="003B541C">
        <w:tc>
          <w:tcPr>
            <w:tcW w:w="708" w:type="dxa"/>
          </w:tcPr>
          <w:p w14:paraId="32D8E51C" w14:textId="77777777" w:rsidR="00246B7E" w:rsidRPr="00271576" w:rsidRDefault="00246B7E" w:rsidP="006E7AA1">
            <w:pPr>
              <w:pStyle w:val="thongthuong"/>
              <w:ind w:firstLine="0"/>
              <w:jc w:val="center"/>
              <w:rPr>
                <w:color w:val="FF0000"/>
              </w:rPr>
            </w:pPr>
            <w:r w:rsidRPr="00271576">
              <w:rPr>
                <w:color w:val="FF0000"/>
              </w:rPr>
              <w:lastRenderedPageBreak/>
              <w:t>1</w:t>
            </w:r>
          </w:p>
        </w:tc>
        <w:tc>
          <w:tcPr>
            <w:tcW w:w="1583" w:type="dxa"/>
          </w:tcPr>
          <w:p w14:paraId="45DA348B" w14:textId="77777777" w:rsidR="00246B7E" w:rsidRPr="00271576" w:rsidRDefault="00246B7E" w:rsidP="006E7AA1">
            <w:pPr>
              <w:pStyle w:val="thongthuong"/>
              <w:ind w:firstLine="0"/>
              <w:rPr>
                <w:color w:val="FF0000"/>
              </w:rPr>
            </w:pPr>
            <w:r w:rsidRPr="00271576">
              <w:rPr>
                <w:color w:val="FF0000"/>
              </w:rPr>
              <w:t>Họ và tên</w:t>
            </w:r>
          </w:p>
        </w:tc>
        <w:tc>
          <w:tcPr>
            <w:tcW w:w="3487" w:type="dxa"/>
          </w:tcPr>
          <w:p w14:paraId="5F1E9C60" w14:textId="77777777" w:rsidR="00246B7E" w:rsidRPr="00271576" w:rsidRDefault="00246B7E" w:rsidP="006E7AA1">
            <w:pPr>
              <w:pStyle w:val="thongthuong"/>
              <w:ind w:firstLine="0"/>
              <w:rPr>
                <w:color w:val="FF0000"/>
              </w:rPr>
            </w:pPr>
            <w:r w:rsidRPr="00271576">
              <w:rPr>
                <w:color w:val="FF0000"/>
              </w:rPr>
              <w:t>Hiển thị tự động tên người đang đăng nhập</w:t>
            </w:r>
          </w:p>
        </w:tc>
        <w:tc>
          <w:tcPr>
            <w:tcW w:w="2137" w:type="dxa"/>
          </w:tcPr>
          <w:p w14:paraId="3461ED96" w14:textId="77777777" w:rsidR="00246B7E" w:rsidRPr="00271576" w:rsidRDefault="00246B7E" w:rsidP="006E7AA1">
            <w:pPr>
              <w:pStyle w:val="thongthuong"/>
              <w:ind w:firstLine="0"/>
              <w:rPr>
                <w:color w:val="FF0000"/>
              </w:rPr>
            </w:pPr>
            <w:r w:rsidRPr="00271576">
              <w:rPr>
                <w:color w:val="FF0000"/>
              </w:rPr>
              <w:t>Text</w:t>
            </w:r>
          </w:p>
        </w:tc>
        <w:tc>
          <w:tcPr>
            <w:tcW w:w="1691" w:type="dxa"/>
          </w:tcPr>
          <w:p w14:paraId="2BE45DBF" w14:textId="77777777" w:rsidR="00246B7E" w:rsidRPr="00271576" w:rsidRDefault="00246B7E" w:rsidP="006E7AA1">
            <w:pPr>
              <w:pStyle w:val="thongthuong"/>
              <w:ind w:firstLine="0"/>
              <w:rPr>
                <w:color w:val="FF0000"/>
              </w:rPr>
            </w:pPr>
            <w:r w:rsidRPr="00271576">
              <w:rPr>
                <w:color w:val="FF0000"/>
              </w:rPr>
              <w:t>Editable</w:t>
            </w:r>
          </w:p>
        </w:tc>
      </w:tr>
      <w:tr w:rsidR="00246B7E" w:rsidRPr="00271576" w14:paraId="42CEB7BE" w14:textId="77777777" w:rsidTr="003B541C">
        <w:tc>
          <w:tcPr>
            <w:tcW w:w="708" w:type="dxa"/>
          </w:tcPr>
          <w:p w14:paraId="131B1C5B" w14:textId="77777777" w:rsidR="00246B7E" w:rsidRPr="00271576" w:rsidRDefault="00246B7E" w:rsidP="006E7AA1">
            <w:pPr>
              <w:pStyle w:val="thongthuong"/>
              <w:ind w:firstLine="0"/>
              <w:jc w:val="center"/>
              <w:rPr>
                <w:color w:val="FF0000"/>
              </w:rPr>
            </w:pPr>
            <w:r w:rsidRPr="00271576">
              <w:rPr>
                <w:color w:val="FF0000"/>
              </w:rPr>
              <w:t>2</w:t>
            </w:r>
          </w:p>
        </w:tc>
        <w:tc>
          <w:tcPr>
            <w:tcW w:w="1583" w:type="dxa"/>
          </w:tcPr>
          <w:p w14:paraId="121B9C2A" w14:textId="77777777" w:rsidR="00246B7E" w:rsidRPr="00271576" w:rsidRDefault="00246B7E" w:rsidP="006E7AA1">
            <w:pPr>
              <w:pStyle w:val="thongthuong"/>
              <w:ind w:firstLine="0"/>
              <w:rPr>
                <w:color w:val="FF0000"/>
              </w:rPr>
            </w:pPr>
            <w:r w:rsidRPr="00271576">
              <w:rPr>
                <w:color w:val="FF0000"/>
              </w:rPr>
              <w:t>Góp ý</w:t>
            </w:r>
          </w:p>
        </w:tc>
        <w:tc>
          <w:tcPr>
            <w:tcW w:w="3487" w:type="dxa"/>
          </w:tcPr>
          <w:p w14:paraId="4842A736" w14:textId="77777777" w:rsidR="00246B7E" w:rsidRPr="00271576" w:rsidRDefault="00246B7E" w:rsidP="006E7AA1">
            <w:pPr>
              <w:pStyle w:val="thongthuong"/>
              <w:ind w:firstLine="0"/>
              <w:rPr>
                <w:color w:val="FF0000"/>
              </w:rPr>
            </w:pPr>
            <w:r w:rsidRPr="00271576">
              <w:rPr>
                <w:color w:val="FF0000"/>
              </w:rPr>
              <w:t>Nhập nội dung góp ý</w:t>
            </w:r>
          </w:p>
        </w:tc>
        <w:tc>
          <w:tcPr>
            <w:tcW w:w="2137" w:type="dxa"/>
          </w:tcPr>
          <w:p w14:paraId="4015A60C" w14:textId="77777777" w:rsidR="00246B7E" w:rsidRPr="00271576" w:rsidRDefault="00246B7E" w:rsidP="006E7AA1">
            <w:pPr>
              <w:pStyle w:val="thongthuong"/>
              <w:ind w:firstLine="0"/>
              <w:rPr>
                <w:color w:val="FF0000"/>
              </w:rPr>
            </w:pPr>
            <w:r w:rsidRPr="00271576">
              <w:rPr>
                <w:color w:val="FF0000"/>
              </w:rPr>
              <w:t>TextInput</w:t>
            </w:r>
          </w:p>
        </w:tc>
        <w:tc>
          <w:tcPr>
            <w:tcW w:w="1691" w:type="dxa"/>
          </w:tcPr>
          <w:p w14:paraId="198FF5A0" w14:textId="77777777" w:rsidR="00246B7E" w:rsidRPr="00271576" w:rsidRDefault="00246B7E" w:rsidP="006E7AA1">
            <w:pPr>
              <w:pStyle w:val="thongthuong"/>
              <w:ind w:firstLine="0"/>
              <w:rPr>
                <w:color w:val="FF0000"/>
              </w:rPr>
            </w:pPr>
            <w:r w:rsidRPr="00271576">
              <w:rPr>
                <w:color w:val="FF0000"/>
              </w:rPr>
              <w:t>Editable</w:t>
            </w:r>
          </w:p>
        </w:tc>
      </w:tr>
      <w:tr w:rsidR="00246B7E" w:rsidRPr="00271576" w14:paraId="35C4C821" w14:textId="77777777" w:rsidTr="003B541C">
        <w:tc>
          <w:tcPr>
            <w:tcW w:w="708" w:type="dxa"/>
          </w:tcPr>
          <w:p w14:paraId="0F6BCBD8" w14:textId="77777777" w:rsidR="00246B7E" w:rsidRPr="00271576" w:rsidRDefault="00246B7E" w:rsidP="006E7AA1">
            <w:pPr>
              <w:pStyle w:val="thongthuong"/>
              <w:ind w:firstLine="0"/>
              <w:jc w:val="center"/>
              <w:rPr>
                <w:color w:val="FF0000"/>
              </w:rPr>
            </w:pPr>
            <w:r w:rsidRPr="00271576">
              <w:rPr>
                <w:color w:val="FF0000"/>
              </w:rPr>
              <w:t>3</w:t>
            </w:r>
          </w:p>
        </w:tc>
        <w:tc>
          <w:tcPr>
            <w:tcW w:w="1583" w:type="dxa"/>
          </w:tcPr>
          <w:p w14:paraId="3577CC73" w14:textId="77777777" w:rsidR="00246B7E" w:rsidRPr="00271576" w:rsidRDefault="00246B7E" w:rsidP="006E7AA1">
            <w:pPr>
              <w:pStyle w:val="thongthuong"/>
              <w:ind w:firstLine="0"/>
              <w:rPr>
                <w:color w:val="FF0000"/>
              </w:rPr>
            </w:pPr>
            <w:r w:rsidRPr="00271576">
              <w:rPr>
                <w:color w:val="FF0000"/>
              </w:rPr>
              <w:t>Gửi góp ý</w:t>
            </w:r>
          </w:p>
        </w:tc>
        <w:tc>
          <w:tcPr>
            <w:tcW w:w="3487" w:type="dxa"/>
          </w:tcPr>
          <w:p w14:paraId="4FEB2D58" w14:textId="77777777" w:rsidR="00246B7E" w:rsidRPr="00271576" w:rsidRDefault="00246B7E" w:rsidP="006E7AA1">
            <w:pPr>
              <w:pStyle w:val="thongthuong"/>
              <w:ind w:firstLine="0"/>
              <w:rPr>
                <w:color w:val="FF0000"/>
              </w:rPr>
            </w:pPr>
            <w:r w:rsidRPr="00271576">
              <w:rPr>
                <w:color w:val="FF0000"/>
              </w:rPr>
              <w:t>Gửi góp ý về hệ thống</w:t>
            </w:r>
          </w:p>
        </w:tc>
        <w:tc>
          <w:tcPr>
            <w:tcW w:w="2137" w:type="dxa"/>
          </w:tcPr>
          <w:p w14:paraId="0C377372" w14:textId="77777777" w:rsidR="00246B7E" w:rsidRPr="00271576" w:rsidRDefault="00246B7E" w:rsidP="006E7AA1">
            <w:pPr>
              <w:pStyle w:val="thongthuong"/>
              <w:ind w:firstLine="0"/>
              <w:rPr>
                <w:color w:val="FF0000"/>
              </w:rPr>
            </w:pPr>
            <w:r w:rsidRPr="00271576">
              <w:rPr>
                <w:color w:val="FF0000"/>
              </w:rPr>
              <w:t>TouchableOpacity</w:t>
            </w:r>
          </w:p>
        </w:tc>
        <w:tc>
          <w:tcPr>
            <w:tcW w:w="1691" w:type="dxa"/>
          </w:tcPr>
          <w:p w14:paraId="46549429" w14:textId="77777777" w:rsidR="00246B7E" w:rsidRPr="00271576" w:rsidRDefault="00246B7E" w:rsidP="006E7AA1">
            <w:pPr>
              <w:pStyle w:val="thongthuong"/>
              <w:ind w:firstLine="0"/>
              <w:rPr>
                <w:color w:val="FF0000"/>
              </w:rPr>
            </w:pPr>
            <w:r w:rsidRPr="00271576">
              <w:rPr>
                <w:color w:val="FF0000"/>
              </w:rPr>
              <w:t>Onpress</w:t>
            </w:r>
          </w:p>
        </w:tc>
      </w:tr>
    </w:tbl>
    <w:p w14:paraId="602BB523" w14:textId="3A998B61" w:rsidR="0078482C" w:rsidRPr="00435C10" w:rsidRDefault="00435C10" w:rsidP="00AF27F3">
      <w:pPr>
        <w:pStyle w:val="CapTbl1"/>
      </w:pPr>
      <w:bookmarkStart w:id="125" w:name="_Toc42442550"/>
      <w:bookmarkStart w:id="126" w:name="_Toc42507449"/>
      <w:r>
        <w:t>Bảng 3</w:t>
      </w:r>
      <w:r>
        <w:rPr>
          <w:noProof/>
        </w:rPr>
        <w:t>.12</w:t>
      </w:r>
      <w:r w:rsidRPr="003221F2">
        <w:t>:</w:t>
      </w:r>
      <w:r>
        <w:t xml:space="preserve"> Mô tả chi tiết thành phần trong góp ý</w:t>
      </w:r>
      <w:r w:rsidRPr="003221F2">
        <w:t>.</w:t>
      </w:r>
      <w:bookmarkEnd w:id="125"/>
      <w:bookmarkEnd w:id="126"/>
    </w:p>
    <w:p w14:paraId="2664682B" w14:textId="77777777" w:rsidR="001557B1" w:rsidRDefault="001557B1" w:rsidP="005E18F8">
      <w:pPr>
        <w:pStyle w:val="thongthuong"/>
        <w:ind w:firstLine="0"/>
        <w:rPr>
          <w:color w:val="FF0000"/>
        </w:rPr>
        <w:sectPr w:rsidR="001557B1" w:rsidSect="00A3520D">
          <w:pgSz w:w="12240" w:h="15840"/>
          <w:pgMar w:top="1134" w:right="1134" w:bottom="1134" w:left="1701" w:header="720" w:footer="720" w:gutter="0"/>
          <w:cols w:space="720"/>
          <w:docGrid w:linePitch="360"/>
        </w:sectPr>
      </w:pPr>
    </w:p>
    <w:p w14:paraId="03FF96EB" w14:textId="21B135A9" w:rsidR="005E18F8" w:rsidRPr="003B541C" w:rsidRDefault="005E18F8" w:rsidP="005E18F8">
      <w:pPr>
        <w:pStyle w:val="thongthuong"/>
        <w:ind w:firstLine="0"/>
        <w:rPr>
          <w:b/>
          <w:bCs/>
          <w:i/>
          <w:iCs/>
          <w:color w:val="FF0000"/>
        </w:rPr>
      </w:pPr>
      <w:r w:rsidRPr="003B541C">
        <w:rPr>
          <w:b/>
          <w:bCs/>
          <w:i/>
          <w:iCs/>
          <w:color w:val="FF0000"/>
        </w:rPr>
        <w:lastRenderedPageBreak/>
        <w:t>Bước 3: Chỉnh sửa thông tin/thay đổi mật khẩu</w:t>
      </w:r>
    </w:p>
    <w:p w14:paraId="7F4D7AFA" w14:textId="6A8668E8" w:rsidR="005E18F8" w:rsidRDefault="00131C77" w:rsidP="008672E4">
      <w:pPr>
        <w:pStyle w:val="thongthuong"/>
        <w:ind w:firstLine="0"/>
        <w:jc w:val="center"/>
        <w:rPr>
          <w:color w:val="FF0000"/>
        </w:rPr>
      </w:pPr>
      <w:r>
        <w:rPr>
          <w:noProof/>
        </w:rPr>
        <w:drawing>
          <wp:inline distT="0" distB="0" distL="0" distR="0" wp14:anchorId="7B6D1BD1" wp14:editId="40AD6374">
            <wp:extent cx="2144182" cy="4123427"/>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8666" cy="4151281"/>
                    </a:xfrm>
                    <a:prstGeom prst="rect">
                      <a:avLst/>
                    </a:prstGeom>
                  </pic:spPr>
                </pic:pic>
              </a:graphicData>
            </a:graphic>
          </wp:inline>
        </w:drawing>
      </w:r>
    </w:p>
    <w:p w14:paraId="41736E36" w14:textId="718C42AE" w:rsidR="008672E4" w:rsidRPr="008672E4" w:rsidRDefault="008672E4" w:rsidP="008B1BCE">
      <w:pPr>
        <w:pStyle w:val="CapPic1"/>
      </w:pPr>
      <w:bookmarkStart w:id="127" w:name="_Toc42507383"/>
      <w:bookmarkStart w:id="128" w:name="_Toc42507479"/>
      <w:r w:rsidRPr="003221F2">
        <w:t xml:space="preserve">Hình </w:t>
      </w:r>
      <w:r>
        <w:t>3</w:t>
      </w:r>
      <w:r>
        <w:rPr>
          <w:noProof/>
        </w:rPr>
        <w:t>.16: Giao diện thông tin cá nhân</w:t>
      </w:r>
      <w:r w:rsidRPr="003221F2">
        <w:t>.</w:t>
      </w:r>
      <w:bookmarkEnd w:id="127"/>
      <w:bookmarkEnd w:id="128"/>
    </w:p>
    <w:tbl>
      <w:tblPr>
        <w:tblStyle w:val="TableGrid"/>
        <w:tblW w:w="9606" w:type="dxa"/>
        <w:tblLook w:val="04A0" w:firstRow="1" w:lastRow="0" w:firstColumn="1" w:lastColumn="0" w:noHBand="0" w:noVBand="1"/>
      </w:tblPr>
      <w:tblGrid>
        <w:gridCol w:w="708"/>
        <w:gridCol w:w="1568"/>
        <w:gridCol w:w="3502"/>
        <w:gridCol w:w="2137"/>
        <w:gridCol w:w="1691"/>
      </w:tblGrid>
      <w:tr w:rsidR="005E18F8" w:rsidRPr="00271576" w14:paraId="3DED4648" w14:textId="77777777" w:rsidTr="003B541C">
        <w:tc>
          <w:tcPr>
            <w:tcW w:w="708" w:type="dxa"/>
            <w:shd w:val="clear" w:color="auto" w:fill="BFBFBF" w:themeFill="background1" w:themeFillShade="BF"/>
          </w:tcPr>
          <w:p w14:paraId="5A73BF35" w14:textId="77777777" w:rsidR="005E18F8" w:rsidRPr="00441160" w:rsidRDefault="005E18F8" w:rsidP="005E18F8">
            <w:pPr>
              <w:pStyle w:val="thongthuong"/>
              <w:ind w:firstLine="0"/>
              <w:jc w:val="center"/>
              <w:rPr>
                <w:b/>
                <w:i/>
                <w:iCs/>
                <w:color w:val="FF0000"/>
              </w:rPr>
            </w:pPr>
            <w:r w:rsidRPr="00441160">
              <w:rPr>
                <w:b/>
                <w:i/>
                <w:iCs/>
                <w:color w:val="FF0000"/>
              </w:rPr>
              <w:t>STT</w:t>
            </w:r>
          </w:p>
        </w:tc>
        <w:tc>
          <w:tcPr>
            <w:tcW w:w="1568" w:type="dxa"/>
            <w:shd w:val="clear" w:color="auto" w:fill="BFBFBF" w:themeFill="background1" w:themeFillShade="BF"/>
          </w:tcPr>
          <w:p w14:paraId="257B2DCC" w14:textId="77777777" w:rsidR="005E18F8" w:rsidRPr="00441160" w:rsidRDefault="005E18F8" w:rsidP="005E18F8">
            <w:pPr>
              <w:pStyle w:val="thongthuong"/>
              <w:ind w:firstLine="0"/>
              <w:jc w:val="center"/>
              <w:rPr>
                <w:b/>
                <w:i/>
                <w:iCs/>
                <w:color w:val="FF0000"/>
              </w:rPr>
            </w:pPr>
            <w:r w:rsidRPr="00441160">
              <w:rPr>
                <w:b/>
                <w:i/>
                <w:iCs/>
                <w:color w:val="FF0000"/>
              </w:rPr>
              <w:t>Tên trường</w:t>
            </w:r>
          </w:p>
        </w:tc>
        <w:tc>
          <w:tcPr>
            <w:tcW w:w="3502" w:type="dxa"/>
            <w:shd w:val="clear" w:color="auto" w:fill="BFBFBF" w:themeFill="background1" w:themeFillShade="BF"/>
          </w:tcPr>
          <w:p w14:paraId="0198A0E9" w14:textId="77777777" w:rsidR="005E18F8" w:rsidRPr="00441160" w:rsidRDefault="005E18F8" w:rsidP="005E18F8">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5761CE27" w14:textId="77777777" w:rsidR="005E18F8" w:rsidRPr="00441160" w:rsidRDefault="005E18F8" w:rsidP="005E18F8">
            <w:pPr>
              <w:pStyle w:val="thongthuong"/>
              <w:ind w:firstLine="0"/>
              <w:jc w:val="center"/>
              <w:rPr>
                <w:b/>
                <w:i/>
                <w:iCs/>
                <w:color w:val="FF0000"/>
              </w:rPr>
            </w:pPr>
            <w:r w:rsidRPr="00441160">
              <w:rPr>
                <w:b/>
                <w:i/>
                <w:iCs/>
                <w:color w:val="FF0000"/>
              </w:rPr>
              <w:t>Kiểu</w:t>
            </w:r>
          </w:p>
        </w:tc>
        <w:tc>
          <w:tcPr>
            <w:tcW w:w="1691" w:type="dxa"/>
            <w:shd w:val="clear" w:color="auto" w:fill="BFBFBF" w:themeFill="background1" w:themeFillShade="BF"/>
          </w:tcPr>
          <w:p w14:paraId="5E2EA142" w14:textId="77777777" w:rsidR="005E18F8" w:rsidRPr="00441160" w:rsidRDefault="005E18F8" w:rsidP="005E18F8">
            <w:pPr>
              <w:pStyle w:val="thongthuong"/>
              <w:ind w:firstLine="0"/>
              <w:jc w:val="center"/>
              <w:rPr>
                <w:b/>
                <w:i/>
                <w:iCs/>
                <w:color w:val="FF0000"/>
              </w:rPr>
            </w:pPr>
            <w:r w:rsidRPr="00441160">
              <w:rPr>
                <w:b/>
                <w:i/>
                <w:iCs/>
                <w:color w:val="FF0000"/>
              </w:rPr>
              <w:t>Trạng thái</w:t>
            </w:r>
          </w:p>
        </w:tc>
      </w:tr>
      <w:tr w:rsidR="005E18F8" w:rsidRPr="00271576" w14:paraId="1009D82E" w14:textId="77777777" w:rsidTr="003B541C">
        <w:tc>
          <w:tcPr>
            <w:tcW w:w="708" w:type="dxa"/>
          </w:tcPr>
          <w:p w14:paraId="52AE01CF" w14:textId="77777777" w:rsidR="005E18F8" w:rsidRPr="00271576" w:rsidRDefault="005E18F8" w:rsidP="005E18F8">
            <w:pPr>
              <w:pStyle w:val="thongthuong"/>
              <w:ind w:firstLine="0"/>
              <w:jc w:val="center"/>
              <w:rPr>
                <w:color w:val="FF0000"/>
              </w:rPr>
            </w:pPr>
            <w:r w:rsidRPr="00271576">
              <w:rPr>
                <w:color w:val="FF0000"/>
              </w:rPr>
              <w:t>1</w:t>
            </w:r>
          </w:p>
        </w:tc>
        <w:tc>
          <w:tcPr>
            <w:tcW w:w="1568" w:type="dxa"/>
          </w:tcPr>
          <w:p w14:paraId="7888513D" w14:textId="77777777" w:rsidR="005E18F8" w:rsidRPr="00271576" w:rsidRDefault="005E18F8" w:rsidP="005E18F8">
            <w:pPr>
              <w:pStyle w:val="thongthuong"/>
              <w:ind w:firstLine="0"/>
              <w:rPr>
                <w:color w:val="FF0000"/>
              </w:rPr>
            </w:pPr>
            <w:r w:rsidRPr="00271576">
              <w:rPr>
                <w:color w:val="FF0000"/>
              </w:rPr>
              <w:t>SĐT</w:t>
            </w:r>
          </w:p>
        </w:tc>
        <w:tc>
          <w:tcPr>
            <w:tcW w:w="3502" w:type="dxa"/>
          </w:tcPr>
          <w:p w14:paraId="20A198B5" w14:textId="77777777" w:rsidR="005E18F8" w:rsidRPr="00271576" w:rsidRDefault="005E18F8" w:rsidP="005E18F8">
            <w:pPr>
              <w:pStyle w:val="thongthuong"/>
              <w:ind w:firstLine="0"/>
              <w:rPr>
                <w:color w:val="FF0000"/>
              </w:rPr>
            </w:pPr>
            <w:r w:rsidRPr="00271576">
              <w:rPr>
                <w:color w:val="FF0000"/>
              </w:rPr>
              <w:t>Số điện thoại</w:t>
            </w:r>
          </w:p>
        </w:tc>
        <w:tc>
          <w:tcPr>
            <w:tcW w:w="2137" w:type="dxa"/>
          </w:tcPr>
          <w:p w14:paraId="726C21DB" w14:textId="73CDE7EA" w:rsidR="005E18F8" w:rsidRPr="00271576" w:rsidRDefault="00040E2B" w:rsidP="005E18F8">
            <w:pPr>
              <w:pStyle w:val="thongthuong"/>
              <w:ind w:firstLine="0"/>
              <w:rPr>
                <w:color w:val="FF0000"/>
              </w:rPr>
            </w:pPr>
            <w:r w:rsidRPr="00271576">
              <w:rPr>
                <w:color w:val="FF0000"/>
              </w:rPr>
              <w:t>Text</w:t>
            </w:r>
          </w:p>
        </w:tc>
        <w:tc>
          <w:tcPr>
            <w:tcW w:w="1691" w:type="dxa"/>
          </w:tcPr>
          <w:p w14:paraId="395BC10D"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5791B379" w14:textId="77777777" w:rsidTr="003B541C">
        <w:tc>
          <w:tcPr>
            <w:tcW w:w="708" w:type="dxa"/>
          </w:tcPr>
          <w:p w14:paraId="64B728FC" w14:textId="77777777" w:rsidR="005E18F8" w:rsidRPr="00271576" w:rsidRDefault="005E18F8" w:rsidP="005E18F8">
            <w:pPr>
              <w:pStyle w:val="thongthuong"/>
              <w:ind w:firstLine="0"/>
              <w:jc w:val="center"/>
              <w:rPr>
                <w:color w:val="FF0000"/>
              </w:rPr>
            </w:pPr>
            <w:r w:rsidRPr="00271576">
              <w:rPr>
                <w:color w:val="FF0000"/>
              </w:rPr>
              <w:t>2</w:t>
            </w:r>
          </w:p>
        </w:tc>
        <w:tc>
          <w:tcPr>
            <w:tcW w:w="1568" w:type="dxa"/>
          </w:tcPr>
          <w:p w14:paraId="61AC484D" w14:textId="77777777" w:rsidR="005E18F8" w:rsidRPr="00271576" w:rsidRDefault="005E18F8" w:rsidP="005E18F8">
            <w:pPr>
              <w:pStyle w:val="thongthuong"/>
              <w:ind w:firstLine="0"/>
              <w:rPr>
                <w:color w:val="FF0000"/>
              </w:rPr>
            </w:pPr>
            <w:r w:rsidRPr="00271576">
              <w:rPr>
                <w:color w:val="FF0000"/>
              </w:rPr>
              <w:t>Email</w:t>
            </w:r>
          </w:p>
        </w:tc>
        <w:tc>
          <w:tcPr>
            <w:tcW w:w="3502" w:type="dxa"/>
          </w:tcPr>
          <w:p w14:paraId="295E9C5F" w14:textId="77777777" w:rsidR="005E18F8" w:rsidRPr="00271576" w:rsidRDefault="005E18F8" w:rsidP="005E18F8">
            <w:pPr>
              <w:pStyle w:val="thongthuong"/>
              <w:ind w:firstLine="0"/>
              <w:rPr>
                <w:color w:val="FF0000"/>
              </w:rPr>
            </w:pPr>
            <w:r w:rsidRPr="00271576">
              <w:rPr>
                <w:color w:val="FF0000"/>
              </w:rPr>
              <w:t>Email</w:t>
            </w:r>
          </w:p>
        </w:tc>
        <w:tc>
          <w:tcPr>
            <w:tcW w:w="2137" w:type="dxa"/>
          </w:tcPr>
          <w:p w14:paraId="2DA1BFA8" w14:textId="1DA1B00E" w:rsidR="005E18F8" w:rsidRPr="00271576" w:rsidRDefault="00040E2B" w:rsidP="005E18F8">
            <w:pPr>
              <w:pStyle w:val="thongthuong"/>
              <w:ind w:firstLine="0"/>
              <w:rPr>
                <w:color w:val="FF0000"/>
              </w:rPr>
            </w:pPr>
            <w:r w:rsidRPr="00271576">
              <w:rPr>
                <w:color w:val="FF0000"/>
              </w:rPr>
              <w:t>Text</w:t>
            </w:r>
          </w:p>
        </w:tc>
        <w:tc>
          <w:tcPr>
            <w:tcW w:w="1691" w:type="dxa"/>
          </w:tcPr>
          <w:p w14:paraId="31424D06"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0388723D" w14:textId="77777777" w:rsidTr="003B541C">
        <w:tc>
          <w:tcPr>
            <w:tcW w:w="708" w:type="dxa"/>
          </w:tcPr>
          <w:p w14:paraId="0B9F1010" w14:textId="77777777" w:rsidR="005E18F8" w:rsidRPr="00271576" w:rsidRDefault="005E18F8" w:rsidP="005E18F8">
            <w:pPr>
              <w:pStyle w:val="thongthuong"/>
              <w:ind w:firstLine="0"/>
              <w:jc w:val="center"/>
              <w:rPr>
                <w:color w:val="FF0000"/>
              </w:rPr>
            </w:pPr>
            <w:r w:rsidRPr="00271576">
              <w:rPr>
                <w:color w:val="FF0000"/>
              </w:rPr>
              <w:t>3</w:t>
            </w:r>
          </w:p>
        </w:tc>
        <w:tc>
          <w:tcPr>
            <w:tcW w:w="1568" w:type="dxa"/>
          </w:tcPr>
          <w:p w14:paraId="7037E6E3" w14:textId="77777777" w:rsidR="005E18F8" w:rsidRPr="00271576" w:rsidRDefault="005E18F8" w:rsidP="005E18F8">
            <w:pPr>
              <w:pStyle w:val="thongthuong"/>
              <w:ind w:firstLine="0"/>
              <w:rPr>
                <w:color w:val="FF0000"/>
              </w:rPr>
            </w:pPr>
            <w:r w:rsidRPr="00271576">
              <w:rPr>
                <w:color w:val="FF0000"/>
              </w:rPr>
              <w:t>Ngày sinh</w:t>
            </w:r>
          </w:p>
        </w:tc>
        <w:tc>
          <w:tcPr>
            <w:tcW w:w="3502" w:type="dxa"/>
          </w:tcPr>
          <w:p w14:paraId="2BA191B2" w14:textId="77777777" w:rsidR="005E18F8" w:rsidRPr="00271576" w:rsidRDefault="005E18F8" w:rsidP="005E18F8">
            <w:pPr>
              <w:pStyle w:val="thongthuong"/>
              <w:ind w:firstLine="0"/>
              <w:rPr>
                <w:color w:val="FF0000"/>
              </w:rPr>
            </w:pPr>
            <w:r w:rsidRPr="00271576">
              <w:rPr>
                <w:color w:val="FF0000"/>
              </w:rPr>
              <w:t>Chỉnh sửa ngày sinh</w:t>
            </w:r>
          </w:p>
        </w:tc>
        <w:tc>
          <w:tcPr>
            <w:tcW w:w="2137" w:type="dxa"/>
          </w:tcPr>
          <w:p w14:paraId="705F1D9F" w14:textId="25711286" w:rsidR="005E18F8" w:rsidRPr="00271576" w:rsidRDefault="00131C77" w:rsidP="005E18F8">
            <w:pPr>
              <w:pStyle w:val="thongthuong"/>
              <w:ind w:firstLine="0"/>
              <w:rPr>
                <w:color w:val="FF0000"/>
              </w:rPr>
            </w:pPr>
            <w:r w:rsidRPr="00271576">
              <w:rPr>
                <w:color w:val="FF0000"/>
              </w:rPr>
              <w:t>TextInput</w:t>
            </w:r>
          </w:p>
        </w:tc>
        <w:tc>
          <w:tcPr>
            <w:tcW w:w="1691" w:type="dxa"/>
          </w:tcPr>
          <w:p w14:paraId="0C00534D"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206B63E6" w14:textId="77777777" w:rsidTr="003B541C">
        <w:tc>
          <w:tcPr>
            <w:tcW w:w="708" w:type="dxa"/>
          </w:tcPr>
          <w:p w14:paraId="249349A8" w14:textId="77777777" w:rsidR="005E18F8" w:rsidRPr="00271576" w:rsidRDefault="005E18F8" w:rsidP="005E18F8">
            <w:pPr>
              <w:pStyle w:val="thongthuong"/>
              <w:ind w:firstLine="0"/>
              <w:jc w:val="center"/>
              <w:rPr>
                <w:color w:val="FF0000"/>
              </w:rPr>
            </w:pPr>
            <w:r w:rsidRPr="00271576">
              <w:rPr>
                <w:color w:val="FF0000"/>
              </w:rPr>
              <w:t>4</w:t>
            </w:r>
          </w:p>
        </w:tc>
        <w:tc>
          <w:tcPr>
            <w:tcW w:w="1568" w:type="dxa"/>
          </w:tcPr>
          <w:p w14:paraId="417D6E0D" w14:textId="77777777" w:rsidR="005E18F8" w:rsidRPr="00271576" w:rsidRDefault="005E18F8" w:rsidP="005E18F8">
            <w:pPr>
              <w:pStyle w:val="thongthuong"/>
              <w:ind w:firstLine="0"/>
              <w:rPr>
                <w:color w:val="FF0000"/>
              </w:rPr>
            </w:pPr>
            <w:r w:rsidRPr="00271576">
              <w:rPr>
                <w:color w:val="FF0000"/>
              </w:rPr>
              <w:t>STK</w:t>
            </w:r>
          </w:p>
        </w:tc>
        <w:tc>
          <w:tcPr>
            <w:tcW w:w="3502" w:type="dxa"/>
          </w:tcPr>
          <w:p w14:paraId="03F3AF29" w14:textId="77777777" w:rsidR="005E18F8" w:rsidRPr="00271576" w:rsidRDefault="005E18F8" w:rsidP="005E18F8">
            <w:pPr>
              <w:pStyle w:val="thongthuong"/>
              <w:ind w:firstLine="0"/>
              <w:rPr>
                <w:color w:val="FF0000"/>
              </w:rPr>
            </w:pPr>
            <w:r w:rsidRPr="00271576">
              <w:rPr>
                <w:color w:val="FF0000"/>
              </w:rPr>
              <w:t>Chỉnh sửa số tài khoản</w:t>
            </w:r>
          </w:p>
        </w:tc>
        <w:tc>
          <w:tcPr>
            <w:tcW w:w="2137" w:type="dxa"/>
          </w:tcPr>
          <w:p w14:paraId="3693617B" w14:textId="4BD1BBDE" w:rsidR="005E18F8" w:rsidRPr="00271576" w:rsidRDefault="00040E2B" w:rsidP="005E18F8">
            <w:pPr>
              <w:pStyle w:val="thongthuong"/>
              <w:ind w:firstLine="0"/>
              <w:rPr>
                <w:color w:val="FF0000"/>
              </w:rPr>
            </w:pPr>
            <w:r w:rsidRPr="00271576">
              <w:rPr>
                <w:color w:val="FF0000"/>
              </w:rPr>
              <w:t>TextInput</w:t>
            </w:r>
          </w:p>
        </w:tc>
        <w:tc>
          <w:tcPr>
            <w:tcW w:w="1691" w:type="dxa"/>
          </w:tcPr>
          <w:p w14:paraId="4F0F7E41"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687CD5BA" w14:textId="77777777" w:rsidTr="003B541C">
        <w:tc>
          <w:tcPr>
            <w:tcW w:w="708" w:type="dxa"/>
          </w:tcPr>
          <w:p w14:paraId="52E431B1" w14:textId="77777777" w:rsidR="005E18F8" w:rsidRPr="00271576" w:rsidRDefault="005E18F8" w:rsidP="005E18F8">
            <w:pPr>
              <w:pStyle w:val="thongthuong"/>
              <w:ind w:firstLine="0"/>
              <w:jc w:val="center"/>
              <w:rPr>
                <w:color w:val="FF0000"/>
              </w:rPr>
            </w:pPr>
            <w:r w:rsidRPr="00271576">
              <w:rPr>
                <w:color w:val="FF0000"/>
              </w:rPr>
              <w:t>5</w:t>
            </w:r>
          </w:p>
        </w:tc>
        <w:tc>
          <w:tcPr>
            <w:tcW w:w="1568" w:type="dxa"/>
          </w:tcPr>
          <w:p w14:paraId="1753238D" w14:textId="77777777" w:rsidR="005E18F8" w:rsidRPr="00271576" w:rsidRDefault="005E18F8" w:rsidP="005E18F8">
            <w:pPr>
              <w:pStyle w:val="thongthuong"/>
              <w:ind w:firstLine="0"/>
              <w:rPr>
                <w:color w:val="FF0000"/>
              </w:rPr>
            </w:pPr>
            <w:r w:rsidRPr="00271576">
              <w:rPr>
                <w:color w:val="FF0000"/>
              </w:rPr>
              <w:t>Họ tên</w:t>
            </w:r>
          </w:p>
        </w:tc>
        <w:tc>
          <w:tcPr>
            <w:tcW w:w="3502" w:type="dxa"/>
          </w:tcPr>
          <w:p w14:paraId="6B87A04D" w14:textId="77777777" w:rsidR="005E18F8" w:rsidRPr="00271576" w:rsidRDefault="005E18F8" w:rsidP="005E18F8">
            <w:pPr>
              <w:pStyle w:val="thongthuong"/>
              <w:ind w:firstLine="0"/>
              <w:rPr>
                <w:color w:val="FF0000"/>
              </w:rPr>
            </w:pPr>
            <w:r w:rsidRPr="00271576">
              <w:rPr>
                <w:color w:val="FF0000"/>
              </w:rPr>
              <w:t>Họ tên người dùng</w:t>
            </w:r>
          </w:p>
        </w:tc>
        <w:tc>
          <w:tcPr>
            <w:tcW w:w="2137" w:type="dxa"/>
          </w:tcPr>
          <w:p w14:paraId="4D1DA022" w14:textId="08E2476A" w:rsidR="005E18F8" w:rsidRPr="00271576" w:rsidRDefault="00040E2B" w:rsidP="005E18F8">
            <w:pPr>
              <w:pStyle w:val="thongthuong"/>
              <w:ind w:firstLine="0"/>
              <w:rPr>
                <w:color w:val="FF0000"/>
              </w:rPr>
            </w:pPr>
            <w:r w:rsidRPr="00271576">
              <w:rPr>
                <w:color w:val="FF0000"/>
              </w:rPr>
              <w:t>TextInput</w:t>
            </w:r>
          </w:p>
        </w:tc>
        <w:tc>
          <w:tcPr>
            <w:tcW w:w="1691" w:type="dxa"/>
          </w:tcPr>
          <w:p w14:paraId="0495236E" w14:textId="77777777" w:rsidR="005E18F8" w:rsidRPr="00271576" w:rsidRDefault="005E18F8" w:rsidP="005E18F8">
            <w:pPr>
              <w:pStyle w:val="thongthuong"/>
              <w:ind w:firstLine="0"/>
              <w:rPr>
                <w:color w:val="FF0000"/>
              </w:rPr>
            </w:pPr>
            <w:r w:rsidRPr="00271576">
              <w:rPr>
                <w:color w:val="FF0000"/>
              </w:rPr>
              <w:t>Read-only</w:t>
            </w:r>
          </w:p>
        </w:tc>
      </w:tr>
      <w:tr w:rsidR="00E353B9" w:rsidRPr="00271576" w14:paraId="1C5D26D1" w14:textId="77777777" w:rsidTr="003B541C">
        <w:tc>
          <w:tcPr>
            <w:tcW w:w="708" w:type="dxa"/>
          </w:tcPr>
          <w:p w14:paraId="18202534" w14:textId="77777777" w:rsidR="00E353B9" w:rsidRPr="00271576" w:rsidRDefault="00E353B9" w:rsidP="00E353B9">
            <w:pPr>
              <w:pStyle w:val="thongthuong"/>
              <w:ind w:firstLine="0"/>
              <w:jc w:val="center"/>
              <w:rPr>
                <w:color w:val="FF0000"/>
              </w:rPr>
            </w:pPr>
            <w:r w:rsidRPr="00271576">
              <w:rPr>
                <w:color w:val="FF0000"/>
              </w:rPr>
              <w:t>6</w:t>
            </w:r>
          </w:p>
        </w:tc>
        <w:tc>
          <w:tcPr>
            <w:tcW w:w="1568" w:type="dxa"/>
          </w:tcPr>
          <w:p w14:paraId="243FED32" w14:textId="77777777" w:rsidR="00E353B9" w:rsidRPr="00271576" w:rsidRDefault="00E353B9" w:rsidP="00E353B9">
            <w:pPr>
              <w:pStyle w:val="thongthuong"/>
              <w:ind w:firstLine="0"/>
              <w:rPr>
                <w:color w:val="FF0000"/>
              </w:rPr>
            </w:pPr>
            <w:r w:rsidRPr="00271576">
              <w:rPr>
                <w:color w:val="FF0000"/>
              </w:rPr>
              <w:t>Bỏ qua</w:t>
            </w:r>
          </w:p>
        </w:tc>
        <w:tc>
          <w:tcPr>
            <w:tcW w:w="3502" w:type="dxa"/>
          </w:tcPr>
          <w:p w14:paraId="437B5E92" w14:textId="77777777" w:rsidR="00E353B9" w:rsidRPr="00271576" w:rsidRDefault="00E353B9" w:rsidP="00E353B9">
            <w:pPr>
              <w:pStyle w:val="cham"/>
              <w:numPr>
                <w:ilvl w:val="0"/>
                <w:numId w:val="0"/>
              </w:numPr>
              <w:rPr>
                <w:color w:val="FF0000"/>
              </w:rPr>
            </w:pPr>
            <w:r w:rsidRPr="00271576">
              <w:rPr>
                <w:color w:val="FF0000"/>
              </w:rPr>
              <w:t>Hiển thị thông tin ban đầu khi chưa chỉnh sửa</w:t>
            </w:r>
          </w:p>
        </w:tc>
        <w:tc>
          <w:tcPr>
            <w:tcW w:w="2137" w:type="dxa"/>
          </w:tcPr>
          <w:p w14:paraId="6EE7E4D9" w14:textId="3A0B2907" w:rsidR="00E353B9" w:rsidRPr="00271576" w:rsidRDefault="00E353B9" w:rsidP="00E353B9">
            <w:pPr>
              <w:pStyle w:val="thongthuong"/>
              <w:ind w:firstLine="0"/>
              <w:rPr>
                <w:color w:val="FF0000"/>
              </w:rPr>
            </w:pPr>
            <w:r w:rsidRPr="00271576">
              <w:rPr>
                <w:color w:val="FF0000"/>
              </w:rPr>
              <w:t>TouchableOpacity</w:t>
            </w:r>
          </w:p>
        </w:tc>
        <w:tc>
          <w:tcPr>
            <w:tcW w:w="1691" w:type="dxa"/>
          </w:tcPr>
          <w:p w14:paraId="5143428E" w14:textId="68DBA86C" w:rsidR="00E353B9" w:rsidRPr="00271576" w:rsidRDefault="00E353B9" w:rsidP="00E353B9">
            <w:pPr>
              <w:pStyle w:val="thongthuong"/>
              <w:ind w:firstLine="0"/>
              <w:rPr>
                <w:color w:val="FF0000"/>
              </w:rPr>
            </w:pPr>
            <w:r w:rsidRPr="00271576">
              <w:rPr>
                <w:color w:val="FF0000"/>
              </w:rPr>
              <w:t>Onpress</w:t>
            </w:r>
          </w:p>
        </w:tc>
      </w:tr>
      <w:tr w:rsidR="00E353B9" w:rsidRPr="00271576" w14:paraId="06CA6D40" w14:textId="77777777" w:rsidTr="003B541C">
        <w:tc>
          <w:tcPr>
            <w:tcW w:w="708" w:type="dxa"/>
          </w:tcPr>
          <w:p w14:paraId="3CA6E29D" w14:textId="77777777" w:rsidR="00E353B9" w:rsidRPr="00271576" w:rsidRDefault="00E353B9" w:rsidP="00E353B9">
            <w:pPr>
              <w:pStyle w:val="thongthuong"/>
              <w:ind w:firstLine="0"/>
              <w:jc w:val="center"/>
              <w:rPr>
                <w:color w:val="FF0000"/>
              </w:rPr>
            </w:pPr>
            <w:r w:rsidRPr="00271576">
              <w:rPr>
                <w:color w:val="FF0000"/>
              </w:rPr>
              <w:lastRenderedPageBreak/>
              <w:t>7</w:t>
            </w:r>
          </w:p>
        </w:tc>
        <w:tc>
          <w:tcPr>
            <w:tcW w:w="1568" w:type="dxa"/>
          </w:tcPr>
          <w:p w14:paraId="69506DD6" w14:textId="77777777" w:rsidR="00E353B9" w:rsidRPr="00271576" w:rsidRDefault="00E353B9" w:rsidP="00E353B9">
            <w:pPr>
              <w:pStyle w:val="thongthuong"/>
              <w:ind w:firstLine="0"/>
              <w:rPr>
                <w:color w:val="FF0000"/>
              </w:rPr>
            </w:pPr>
            <w:r w:rsidRPr="00271576">
              <w:rPr>
                <w:color w:val="FF0000"/>
              </w:rPr>
              <w:t>Cập nhật</w:t>
            </w:r>
          </w:p>
        </w:tc>
        <w:tc>
          <w:tcPr>
            <w:tcW w:w="3502" w:type="dxa"/>
          </w:tcPr>
          <w:p w14:paraId="4D928B8D" w14:textId="77777777" w:rsidR="00E353B9" w:rsidRPr="00271576" w:rsidRDefault="00E353B9" w:rsidP="00E353B9">
            <w:pPr>
              <w:pStyle w:val="thongthuong"/>
              <w:ind w:firstLine="0"/>
              <w:rPr>
                <w:color w:val="FF0000"/>
              </w:rPr>
            </w:pPr>
            <w:r w:rsidRPr="00271576">
              <w:rPr>
                <w:color w:val="FF0000"/>
              </w:rPr>
              <w:t>Xác nhận cập nhật thông tin vừa nhập,</w:t>
            </w:r>
          </w:p>
          <w:p w14:paraId="0A006DC7" w14:textId="77777777" w:rsidR="00E353B9" w:rsidRPr="00271576" w:rsidRDefault="00E353B9" w:rsidP="00DB0588">
            <w:pPr>
              <w:pStyle w:val="cham"/>
              <w:numPr>
                <w:ilvl w:val="0"/>
                <w:numId w:val="33"/>
              </w:numPr>
              <w:rPr>
                <w:color w:val="FF0000"/>
              </w:rPr>
            </w:pPr>
            <w:r w:rsidRPr="00271576">
              <w:rPr>
                <w:color w:val="FF0000"/>
              </w:rPr>
              <w:t>Nếu hợp lệ: Trả về thông báo thành công.</w:t>
            </w:r>
          </w:p>
          <w:p w14:paraId="4D801EB1" w14:textId="77777777" w:rsidR="00E353B9" w:rsidRPr="00271576" w:rsidRDefault="00E353B9" w:rsidP="00DB0588">
            <w:pPr>
              <w:pStyle w:val="cham"/>
              <w:numPr>
                <w:ilvl w:val="0"/>
                <w:numId w:val="33"/>
              </w:numPr>
              <w:rPr>
                <w:color w:val="FF0000"/>
              </w:rPr>
            </w:pPr>
            <w:r w:rsidRPr="00271576">
              <w:rPr>
                <w:color w:val="FF0000"/>
              </w:rPr>
              <w:t>Nếu không hợp lệ: Trả về thông báo thất bại.</w:t>
            </w:r>
          </w:p>
        </w:tc>
        <w:tc>
          <w:tcPr>
            <w:tcW w:w="2137" w:type="dxa"/>
          </w:tcPr>
          <w:p w14:paraId="47265D5E" w14:textId="66629FA0" w:rsidR="00E353B9" w:rsidRPr="00271576" w:rsidRDefault="00E353B9" w:rsidP="00E353B9">
            <w:pPr>
              <w:pStyle w:val="thongthuong"/>
              <w:ind w:firstLine="0"/>
              <w:rPr>
                <w:color w:val="FF0000"/>
              </w:rPr>
            </w:pPr>
            <w:r w:rsidRPr="00271576">
              <w:rPr>
                <w:color w:val="FF0000"/>
              </w:rPr>
              <w:t>TouchableOpacity</w:t>
            </w:r>
          </w:p>
        </w:tc>
        <w:tc>
          <w:tcPr>
            <w:tcW w:w="1691" w:type="dxa"/>
          </w:tcPr>
          <w:p w14:paraId="25D8BCA9" w14:textId="7529C522" w:rsidR="00E353B9" w:rsidRPr="00271576" w:rsidRDefault="00E353B9" w:rsidP="00E353B9">
            <w:pPr>
              <w:pStyle w:val="thongthuong"/>
              <w:ind w:firstLine="0"/>
              <w:rPr>
                <w:color w:val="FF0000"/>
              </w:rPr>
            </w:pPr>
            <w:r w:rsidRPr="00271576">
              <w:rPr>
                <w:color w:val="FF0000"/>
              </w:rPr>
              <w:t>Onpress</w:t>
            </w:r>
          </w:p>
        </w:tc>
      </w:tr>
    </w:tbl>
    <w:p w14:paraId="35EE9867" w14:textId="13095174" w:rsidR="00460A7B" w:rsidRPr="00460A7B" w:rsidRDefault="00460A7B" w:rsidP="00AF27F3">
      <w:pPr>
        <w:pStyle w:val="CapTbl1"/>
      </w:pPr>
      <w:bookmarkStart w:id="129" w:name="_Toc42442551"/>
      <w:bookmarkStart w:id="130" w:name="_Toc42507450"/>
      <w:r>
        <w:t>Bảng 3</w:t>
      </w:r>
      <w:r>
        <w:rPr>
          <w:noProof/>
        </w:rPr>
        <w:t>.13</w:t>
      </w:r>
      <w:r w:rsidRPr="003221F2">
        <w:t>:</w:t>
      </w:r>
      <w:r>
        <w:t xml:space="preserve"> Mô tả chi tiết thành phần trong cập nhật thông tin cá nhân</w:t>
      </w:r>
      <w:r w:rsidRPr="003221F2">
        <w:t>.</w:t>
      </w:r>
      <w:bookmarkEnd w:id="129"/>
      <w:bookmarkEnd w:id="130"/>
    </w:p>
    <w:p w14:paraId="1ECDD92A" w14:textId="4156B1C5" w:rsidR="005E18F8" w:rsidRDefault="007514DD" w:rsidP="008372EF">
      <w:pPr>
        <w:pStyle w:val="thongthuong"/>
        <w:ind w:firstLine="0"/>
        <w:jc w:val="center"/>
        <w:rPr>
          <w:color w:val="FF0000"/>
        </w:rPr>
      </w:pPr>
      <w:r>
        <w:rPr>
          <w:noProof/>
        </w:rPr>
        <w:drawing>
          <wp:inline distT="0" distB="0" distL="0" distR="0" wp14:anchorId="3779B1AA" wp14:editId="25EB1151">
            <wp:extent cx="2146315" cy="414067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8104" cy="4163423"/>
                    </a:xfrm>
                    <a:prstGeom prst="rect">
                      <a:avLst/>
                    </a:prstGeom>
                  </pic:spPr>
                </pic:pic>
              </a:graphicData>
            </a:graphic>
          </wp:inline>
        </w:drawing>
      </w:r>
    </w:p>
    <w:p w14:paraId="53DE1B96" w14:textId="26625CD1" w:rsidR="008372EF" w:rsidRDefault="008372EF" w:rsidP="008B1BCE">
      <w:pPr>
        <w:pStyle w:val="CapPic1"/>
      </w:pPr>
      <w:bookmarkStart w:id="131" w:name="_Toc42507384"/>
      <w:bookmarkStart w:id="132" w:name="_Toc42507480"/>
      <w:r w:rsidRPr="003221F2">
        <w:t xml:space="preserve">Hình </w:t>
      </w:r>
      <w:r>
        <w:t>3</w:t>
      </w:r>
      <w:r>
        <w:rPr>
          <w:noProof/>
        </w:rPr>
        <w:t>.17: Giao diện thay đổi mật khẩu</w:t>
      </w:r>
      <w:r w:rsidRPr="003221F2">
        <w:t>.</w:t>
      </w:r>
      <w:bookmarkEnd w:id="131"/>
      <w:bookmarkEnd w:id="132"/>
    </w:p>
    <w:p w14:paraId="268F852F" w14:textId="77777777" w:rsidR="00083EDB" w:rsidRPr="008372EF" w:rsidRDefault="00083EDB" w:rsidP="008B1BCE">
      <w:pPr>
        <w:pStyle w:val="CapPic1"/>
      </w:pPr>
    </w:p>
    <w:tbl>
      <w:tblPr>
        <w:tblStyle w:val="TableGrid"/>
        <w:tblpPr w:leftFromText="180" w:rightFromText="180" w:vertAnchor="text" w:tblpY="1"/>
        <w:tblOverlap w:val="never"/>
        <w:tblW w:w="9606" w:type="dxa"/>
        <w:tblLook w:val="04A0" w:firstRow="1" w:lastRow="0" w:firstColumn="1" w:lastColumn="0" w:noHBand="0" w:noVBand="1"/>
      </w:tblPr>
      <w:tblGrid>
        <w:gridCol w:w="708"/>
        <w:gridCol w:w="1568"/>
        <w:gridCol w:w="3361"/>
        <w:gridCol w:w="2137"/>
        <w:gridCol w:w="1832"/>
      </w:tblGrid>
      <w:tr w:rsidR="005E18F8" w:rsidRPr="00271576" w14:paraId="34298FA2" w14:textId="77777777" w:rsidTr="003B541C">
        <w:tc>
          <w:tcPr>
            <w:tcW w:w="708" w:type="dxa"/>
            <w:shd w:val="clear" w:color="auto" w:fill="BFBFBF" w:themeFill="background1" w:themeFillShade="BF"/>
          </w:tcPr>
          <w:p w14:paraId="5A10DA7A" w14:textId="77777777" w:rsidR="005E18F8" w:rsidRPr="00441160" w:rsidRDefault="005E18F8" w:rsidP="00246B7E">
            <w:pPr>
              <w:pStyle w:val="thongthuong"/>
              <w:ind w:firstLine="0"/>
              <w:jc w:val="center"/>
              <w:rPr>
                <w:b/>
                <w:i/>
                <w:iCs/>
                <w:color w:val="FF0000"/>
              </w:rPr>
            </w:pPr>
            <w:r w:rsidRPr="00441160">
              <w:rPr>
                <w:b/>
                <w:i/>
                <w:iCs/>
                <w:color w:val="FF0000"/>
              </w:rPr>
              <w:t>STT</w:t>
            </w:r>
          </w:p>
        </w:tc>
        <w:tc>
          <w:tcPr>
            <w:tcW w:w="1568" w:type="dxa"/>
            <w:shd w:val="clear" w:color="auto" w:fill="BFBFBF" w:themeFill="background1" w:themeFillShade="BF"/>
          </w:tcPr>
          <w:p w14:paraId="539A5954" w14:textId="77777777" w:rsidR="005E18F8" w:rsidRPr="00441160" w:rsidRDefault="005E18F8" w:rsidP="00246B7E">
            <w:pPr>
              <w:pStyle w:val="thongthuong"/>
              <w:ind w:firstLine="0"/>
              <w:jc w:val="center"/>
              <w:rPr>
                <w:b/>
                <w:i/>
                <w:iCs/>
                <w:color w:val="FF0000"/>
              </w:rPr>
            </w:pPr>
            <w:r w:rsidRPr="00441160">
              <w:rPr>
                <w:b/>
                <w:i/>
                <w:iCs/>
                <w:color w:val="FF0000"/>
              </w:rPr>
              <w:t>Tên trường</w:t>
            </w:r>
          </w:p>
        </w:tc>
        <w:tc>
          <w:tcPr>
            <w:tcW w:w="3361" w:type="dxa"/>
            <w:shd w:val="clear" w:color="auto" w:fill="BFBFBF" w:themeFill="background1" w:themeFillShade="BF"/>
          </w:tcPr>
          <w:p w14:paraId="6361D1A4" w14:textId="77777777" w:rsidR="005E18F8" w:rsidRPr="00441160" w:rsidRDefault="005E18F8" w:rsidP="00246B7E">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3AB47086" w14:textId="77777777" w:rsidR="005E18F8" w:rsidRPr="00441160" w:rsidRDefault="005E18F8" w:rsidP="00246B7E">
            <w:pPr>
              <w:pStyle w:val="thongthuong"/>
              <w:ind w:firstLine="0"/>
              <w:jc w:val="center"/>
              <w:rPr>
                <w:b/>
                <w:i/>
                <w:iCs/>
                <w:color w:val="FF0000"/>
              </w:rPr>
            </w:pPr>
            <w:r w:rsidRPr="00441160">
              <w:rPr>
                <w:b/>
                <w:i/>
                <w:iCs/>
                <w:color w:val="FF0000"/>
              </w:rPr>
              <w:t>Kiểu</w:t>
            </w:r>
          </w:p>
        </w:tc>
        <w:tc>
          <w:tcPr>
            <w:tcW w:w="1832" w:type="dxa"/>
            <w:shd w:val="clear" w:color="auto" w:fill="BFBFBF" w:themeFill="background1" w:themeFillShade="BF"/>
          </w:tcPr>
          <w:p w14:paraId="374D8665" w14:textId="77777777" w:rsidR="005E18F8" w:rsidRPr="00441160" w:rsidRDefault="005E18F8" w:rsidP="00246B7E">
            <w:pPr>
              <w:pStyle w:val="thongthuong"/>
              <w:ind w:firstLine="0"/>
              <w:jc w:val="center"/>
              <w:rPr>
                <w:b/>
                <w:i/>
                <w:iCs/>
                <w:color w:val="FF0000"/>
              </w:rPr>
            </w:pPr>
            <w:r w:rsidRPr="00441160">
              <w:rPr>
                <w:b/>
                <w:i/>
                <w:iCs/>
                <w:color w:val="FF0000"/>
              </w:rPr>
              <w:t>Trạng thái</w:t>
            </w:r>
          </w:p>
        </w:tc>
      </w:tr>
      <w:tr w:rsidR="005E18F8" w:rsidRPr="00271576" w14:paraId="7D01B813" w14:textId="77777777" w:rsidTr="003B541C">
        <w:tc>
          <w:tcPr>
            <w:tcW w:w="708" w:type="dxa"/>
          </w:tcPr>
          <w:p w14:paraId="39780382" w14:textId="77777777" w:rsidR="005E18F8" w:rsidRPr="00271576" w:rsidRDefault="005E18F8" w:rsidP="00246B7E">
            <w:pPr>
              <w:pStyle w:val="thongthuong"/>
              <w:ind w:firstLine="0"/>
              <w:jc w:val="center"/>
              <w:rPr>
                <w:color w:val="FF0000"/>
              </w:rPr>
            </w:pPr>
            <w:r w:rsidRPr="00271576">
              <w:rPr>
                <w:color w:val="FF0000"/>
              </w:rPr>
              <w:t>1</w:t>
            </w:r>
          </w:p>
        </w:tc>
        <w:tc>
          <w:tcPr>
            <w:tcW w:w="1568" w:type="dxa"/>
          </w:tcPr>
          <w:p w14:paraId="4C2B5AE8" w14:textId="77777777" w:rsidR="005E18F8" w:rsidRPr="00271576" w:rsidRDefault="005E18F8" w:rsidP="00246B7E">
            <w:pPr>
              <w:pStyle w:val="thongthuong"/>
              <w:ind w:firstLine="0"/>
              <w:rPr>
                <w:color w:val="FF0000"/>
              </w:rPr>
            </w:pPr>
            <w:r w:rsidRPr="00271576">
              <w:rPr>
                <w:color w:val="FF0000"/>
              </w:rPr>
              <w:t>Mật khẩu cũ</w:t>
            </w:r>
          </w:p>
        </w:tc>
        <w:tc>
          <w:tcPr>
            <w:tcW w:w="3361" w:type="dxa"/>
          </w:tcPr>
          <w:p w14:paraId="364B5777" w14:textId="77777777" w:rsidR="005E18F8" w:rsidRPr="00271576" w:rsidRDefault="005E18F8" w:rsidP="00246B7E">
            <w:pPr>
              <w:pStyle w:val="thongthuong"/>
              <w:ind w:firstLine="0"/>
              <w:rPr>
                <w:color w:val="FF0000"/>
              </w:rPr>
            </w:pPr>
            <w:r w:rsidRPr="00271576">
              <w:rPr>
                <w:color w:val="FF0000"/>
              </w:rPr>
              <w:t>Nhập mật khẩu cũ</w:t>
            </w:r>
          </w:p>
        </w:tc>
        <w:tc>
          <w:tcPr>
            <w:tcW w:w="2137" w:type="dxa"/>
          </w:tcPr>
          <w:p w14:paraId="03673A43" w14:textId="0A6F6523" w:rsidR="005E18F8" w:rsidRPr="00271576" w:rsidRDefault="00040E2B" w:rsidP="00246B7E">
            <w:pPr>
              <w:pStyle w:val="thongthuong"/>
              <w:ind w:firstLine="0"/>
              <w:rPr>
                <w:color w:val="FF0000"/>
              </w:rPr>
            </w:pPr>
            <w:r w:rsidRPr="00271576">
              <w:rPr>
                <w:color w:val="FF0000"/>
              </w:rPr>
              <w:t>TextInput</w:t>
            </w:r>
          </w:p>
        </w:tc>
        <w:tc>
          <w:tcPr>
            <w:tcW w:w="1832" w:type="dxa"/>
          </w:tcPr>
          <w:p w14:paraId="2A32E180" w14:textId="77777777" w:rsidR="005E18F8" w:rsidRPr="00271576" w:rsidRDefault="005E18F8" w:rsidP="00246B7E">
            <w:pPr>
              <w:pStyle w:val="thongthuong"/>
              <w:ind w:firstLine="0"/>
              <w:rPr>
                <w:color w:val="FF0000"/>
              </w:rPr>
            </w:pPr>
            <w:r w:rsidRPr="00271576">
              <w:rPr>
                <w:color w:val="FF0000"/>
              </w:rPr>
              <w:t>Editable</w:t>
            </w:r>
          </w:p>
        </w:tc>
      </w:tr>
      <w:tr w:rsidR="005E18F8" w:rsidRPr="00271576" w14:paraId="18D0F9C6" w14:textId="77777777" w:rsidTr="003B541C">
        <w:tc>
          <w:tcPr>
            <w:tcW w:w="708" w:type="dxa"/>
          </w:tcPr>
          <w:p w14:paraId="45FFA32B" w14:textId="77777777" w:rsidR="005E18F8" w:rsidRPr="00271576" w:rsidRDefault="005E18F8" w:rsidP="00246B7E">
            <w:pPr>
              <w:pStyle w:val="thongthuong"/>
              <w:ind w:firstLine="0"/>
              <w:jc w:val="center"/>
              <w:rPr>
                <w:color w:val="FF0000"/>
              </w:rPr>
            </w:pPr>
            <w:r w:rsidRPr="00271576">
              <w:rPr>
                <w:color w:val="FF0000"/>
              </w:rPr>
              <w:lastRenderedPageBreak/>
              <w:t>2</w:t>
            </w:r>
          </w:p>
        </w:tc>
        <w:tc>
          <w:tcPr>
            <w:tcW w:w="1568" w:type="dxa"/>
          </w:tcPr>
          <w:p w14:paraId="7B23829B" w14:textId="77777777" w:rsidR="005E18F8" w:rsidRPr="00271576" w:rsidRDefault="005E18F8" w:rsidP="00246B7E">
            <w:pPr>
              <w:pStyle w:val="thongthuong"/>
              <w:ind w:firstLine="0"/>
              <w:rPr>
                <w:color w:val="FF0000"/>
              </w:rPr>
            </w:pPr>
            <w:r w:rsidRPr="00271576">
              <w:rPr>
                <w:color w:val="FF0000"/>
              </w:rPr>
              <w:t>Mật khẩu mới</w:t>
            </w:r>
          </w:p>
        </w:tc>
        <w:tc>
          <w:tcPr>
            <w:tcW w:w="3361" w:type="dxa"/>
          </w:tcPr>
          <w:p w14:paraId="1C567A48" w14:textId="77777777" w:rsidR="005E18F8" w:rsidRPr="00271576" w:rsidRDefault="005E18F8" w:rsidP="00246B7E">
            <w:pPr>
              <w:pStyle w:val="thongthuong"/>
              <w:ind w:firstLine="0"/>
              <w:rPr>
                <w:color w:val="FF0000"/>
              </w:rPr>
            </w:pPr>
            <w:r w:rsidRPr="00271576">
              <w:rPr>
                <w:color w:val="FF0000"/>
              </w:rPr>
              <w:t>Nhập mật khẩu mới</w:t>
            </w:r>
          </w:p>
        </w:tc>
        <w:tc>
          <w:tcPr>
            <w:tcW w:w="2137" w:type="dxa"/>
          </w:tcPr>
          <w:p w14:paraId="3C9DED4E" w14:textId="6663CB43" w:rsidR="005E18F8" w:rsidRPr="00271576" w:rsidRDefault="00040E2B" w:rsidP="00246B7E">
            <w:pPr>
              <w:pStyle w:val="thongthuong"/>
              <w:ind w:firstLine="0"/>
              <w:rPr>
                <w:color w:val="FF0000"/>
              </w:rPr>
            </w:pPr>
            <w:r w:rsidRPr="00271576">
              <w:rPr>
                <w:color w:val="FF0000"/>
              </w:rPr>
              <w:t>TextInput</w:t>
            </w:r>
          </w:p>
        </w:tc>
        <w:tc>
          <w:tcPr>
            <w:tcW w:w="1832" w:type="dxa"/>
          </w:tcPr>
          <w:p w14:paraId="11A59850" w14:textId="77777777" w:rsidR="005E18F8" w:rsidRPr="00271576" w:rsidRDefault="005E18F8" w:rsidP="00246B7E">
            <w:pPr>
              <w:pStyle w:val="thongthuong"/>
              <w:ind w:firstLine="0"/>
              <w:rPr>
                <w:color w:val="FF0000"/>
              </w:rPr>
            </w:pPr>
            <w:r w:rsidRPr="00271576">
              <w:rPr>
                <w:color w:val="FF0000"/>
              </w:rPr>
              <w:t>Editable</w:t>
            </w:r>
          </w:p>
        </w:tc>
      </w:tr>
      <w:tr w:rsidR="005E18F8" w:rsidRPr="00271576" w14:paraId="31808140" w14:textId="77777777" w:rsidTr="003B541C">
        <w:tc>
          <w:tcPr>
            <w:tcW w:w="708" w:type="dxa"/>
          </w:tcPr>
          <w:p w14:paraId="240AEA10" w14:textId="77777777" w:rsidR="005E18F8" w:rsidRPr="00271576" w:rsidRDefault="005E18F8" w:rsidP="00246B7E">
            <w:pPr>
              <w:pStyle w:val="thongthuong"/>
              <w:ind w:firstLine="0"/>
              <w:jc w:val="center"/>
              <w:rPr>
                <w:color w:val="FF0000"/>
              </w:rPr>
            </w:pPr>
            <w:r w:rsidRPr="00271576">
              <w:rPr>
                <w:color w:val="FF0000"/>
              </w:rPr>
              <w:t>3</w:t>
            </w:r>
          </w:p>
        </w:tc>
        <w:tc>
          <w:tcPr>
            <w:tcW w:w="1568" w:type="dxa"/>
          </w:tcPr>
          <w:p w14:paraId="51C22614" w14:textId="77777777" w:rsidR="005E18F8" w:rsidRPr="00271576" w:rsidRDefault="005E18F8" w:rsidP="00246B7E">
            <w:pPr>
              <w:pStyle w:val="thongthuong"/>
              <w:ind w:firstLine="0"/>
              <w:rPr>
                <w:color w:val="FF0000"/>
              </w:rPr>
            </w:pPr>
            <w:r w:rsidRPr="00271576">
              <w:rPr>
                <w:color w:val="FF0000"/>
              </w:rPr>
              <w:t>Nhập lại mật khẩu</w:t>
            </w:r>
          </w:p>
        </w:tc>
        <w:tc>
          <w:tcPr>
            <w:tcW w:w="3361" w:type="dxa"/>
          </w:tcPr>
          <w:p w14:paraId="203BA4EF" w14:textId="77777777" w:rsidR="005E18F8" w:rsidRPr="00271576" w:rsidRDefault="005E18F8" w:rsidP="00246B7E">
            <w:pPr>
              <w:pStyle w:val="thongthuong"/>
              <w:ind w:firstLine="0"/>
              <w:rPr>
                <w:color w:val="FF0000"/>
              </w:rPr>
            </w:pPr>
            <w:r w:rsidRPr="00271576">
              <w:rPr>
                <w:color w:val="FF0000"/>
              </w:rPr>
              <w:t>Nhập lại mật khẩu mới</w:t>
            </w:r>
          </w:p>
        </w:tc>
        <w:tc>
          <w:tcPr>
            <w:tcW w:w="2137" w:type="dxa"/>
          </w:tcPr>
          <w:p w14:paraId="2B332C3C" w14:textId="609DD48D" w:rsidR="005E18F8" w:rsidRPr="00271576" w:rsidRDefault="00040E2B" w:rsidP="00246B7E">
            <w:pPr>
              <w:pStyle w:val="thongthuong"/>
              <w:ind w:firstLine="0"/>
              <w:rPr>
                <w:color w:val="FF0000"/>
              </w:rPr>
            </w:pPr>
            <w:r w:rsidRPr="00271576">
              <w:rPr>
                <w:color w:val="FF0000"/>
              </w:rPr>
              <w:t>TextInput</w:t>
            </w:r>
          </w:p>
        </w:tc>
        <w:tc>
          <w:tcPr>
            <w:tcW w:w="1832" w:type="dxa"/>
          </w:tcPr>
          <w:p w14:paraId="6534B13E" w14:textId="77777777" w:rsidR="005E18F8" w:rsidRPr="00271576" w:rsidRDefault="005E18F8" w:rsidP="00246B7E">
            <w:pPr>
              <w:pStyle w:val="thongthuong"/>
              <w:ind w:firstLine="0"/>
              <w:rPr>
                <w:color w:val="FF0000"/>
              </w:rPr>
            </w:pPr>
            <w:r w:rsidRPr="00271576">
              <w:rPr>
                <w:color w:val="FF0000"/>
              </w:rPr>
              <w:t>Editable</w:t>
            </w:r>
          </w:p>
        </w:tc>
      </w:tr>
      <w:tr w:rsidR="00E353B9" w:rsidRPr="00271576" w14:paraId="48BBD50D" w14:textId="77777777" w:rsidTr="003B541C">
        <w:tc>
          <w:tcPr>
            <w:tcW w:w="708" w:type="dxa"/>
          </w:tcPr>
          <w:p w14:paraId="29EB330B" w14:textId="77777777" w:rsidR="00E353B9" w:rsidRPr="00271576" w:rsidRDefault="00E353B9" w:rsidP="00246B7E">
            <w:pPr>
              <w:pStyle w:val="thongthuong"/>
              <w:ind w:firstLine="0"/>
              <w:jc w:val="center"/>
              <w:rPr>
                <w:color w:val="FF0000"/>
              </w:rPr>
            </w:pPr>
            <w:r w:rsidRPr="00271576">
              <w:rPr>
                <w:color w:val="FF0000"/>
              </w:rPr>
              <w:t>4</w:t>
            </w:r>
          </w:p>
        </w:tc>
        <w:tc>
          <w:tcPr>
            <w:tcW w:w="1568" w:type="dxa"/>
          </w:tcPr>
          <w:p w14:paraId="3F11E8B7" w14:textId="77777777" w:rsidR="00E353B9" w:rsidRPr="00271576" w:rsidRDefault="00E353B9" w:rsidP="00246B7E">
            <w:pPr>
              <w:pStyle w:val="thongthuong"/>
              <w:ind w:firstLine="0"/>
              <w:rPr>
                <w:color w:val="FF0000"/>
              </w:rPr>
            </w:pPr>
            <w:r w:rsidRPr="00271576">
              <w:rPr>
                <w:color w:val="FF0000"/>
              </w:rPr>
              <w:t>Xác nhận</w:t>
            </w:r>
          </w:p>
        </w:tc>
        <w:tc>
          <w:tcPr>
            <w:tcW w:w="3361" w:type="dxa"/>
          </w:tcPr>
          <w:p w14:paraId="2D198568" w14:textId="77777777" w:rsidR="00E353B9" w:rsidRPr="00271576" w:rsidRDefault="00E353B9" w:rsidP="00246B7E">
            <w:pPr>
              <w:pStyle w:val="thongthuong"/>
              <w:ind w:firstLine="0"/>
              <w:rPr>
                <w:color w:val="FF0000"/>
              </w:rPr>
            </w:pPr>
            <w:r w:rsidRPr="00271576">
              <w:rPr>
                <w:color w:val="FF0000"/>
              </w:rPr>
              <w:t>Xác nhận thay đổi mật khẩu</w:t>
            </w:r>
          </w:p>
          <w:p w14:paraId="471FA0DA" w14:textId="77777777" w:rsidR="00E353B9" w:rsidRPr="00271576" w:rsidRDefault="00E353B9" w:rsidP="00DB0588">
            <w:pPr>
              <w:pStyle w:val="cham"/>
              <w:numPr>
                <w:ilvl w:val="0"/>
                <w:numId w:val="34"/>
              </w:numPr>
              <w:rPr>
                <w:color w:val="FF0000"/>
              </w:rPr>
            </w:pPr>
            <w:r w:rsidRPr="00271576">
              <w:rPr>
                <w:color w:val="FF0000"/>
              </w:rPr>
              <w:t>Nếu nhập đúng: thông báo đổi mật khẩu thành công.</w:t>
            </w:r>
          </w:p>
          <w:p w14:paraId="236A9C45" w14:textId="77777777" w:rsidR="00E353B9" w:rsidRPr="00271576" w:rsidRDefault="00E353B9" w:rsidP="00DB0588">
            <w:pPr>
              <w:pStyle w:val="cham"/>
              <w:numPr>
                <w:ilvl w:val="0"/>
                <w:numId w:val="34"/>
              </w:numPr>
              <w:rPr>
                <w:color w:val="FF0000"/>
              </w:rPr>
            </w:pPr>
            <w:r w:rsidRPr="00271576">
              <w:rPr>
                <w:color w:val="FF0000"/>
              </w:rPr>
              <w:t>Nếu nhập sai: thông báo thất bại.</w:t>
            </w:r>
          </w:p>
        </w:tc>
        <w:tc>
          <w:tcPr>
            <w:tcW w:w="2137" w:type="dxa"/>
          </w:tcPr>
          <w:p w14:paraId="4BF9CB12" w14:textId="5EC3FCA0" w:rsidR="00E353B9" w:rsidRPr="00271576" w:rsidRDefault="00E353B9" w:rsidP="00246B7E">
            <w:pPr>
              <w:pStyle w:val="thongthuong"/>
              <w:ind w:firstLine="0"/>
              <w:rPr>
                <w:color w:val="FF0000"/>
              </w:rPr>
            </w:pPr>
            <w:r w:rsidRPr="00271576">
              <w:rPr>
                <w:color w:val="FF0000"/>
              </w:rPr>
              <w:t>TouchableOpacity</w:t>
            </w:r>
          </w:p>
        </w:tc>
        <w:tc>
          <w:tcPr>
            <w:tcW w:w="1832" w:type="dxa"/>
          </w:tcPr>
          <w:p w14:paraId="48F060BC" w14:textId="14D67B47" w:rsidR="00E353B9" w:rsidRPr="00271576" w:rsidRDefault="00E353B9" w:rsidP="00246B7E">
            <w:pPr>
              <w:pStyle w:val="thongthuong"/>
              <w:ind w:firstLine="0"/>
              <w:rPr>
                <w:color w:val="FF0000"/>
              </w:rPr>
            </w:pPr>
            <w:r w:rsidRPr="00271576">
              <w:rPr>
                <w:color w:val="FF0000"/>
              </w:rPr>
              <w:t>Onpress</w:t>
            </w:r>
          </w:p>
        </w:tc>
      </w:tr>
    </w:tbl>
    <w:p w14:paraId="16103FE4" w14:textId="78566A5B" w:rsidR="00460A7B" w:rsidRPr="00460A7B" w:rsidRDefault="00460A7B" w:rsidP="00AF27F3">
      <w:pPr>
        <w:pStyle w:val="CapTbl1"/>
      </w:pPr>
      <w:bookmarkStart w:id="133" w:name="_Toc42442552"/>
      <w:bookmarkStart w:id="134" w:name="_Toc42507451"/>
      <w:r>
        <w:t>Bảng 3</w:t>
      </w:r>
      <w:r>
        <w:rPr>
          <w:noProof/>
        </w:rPr>
        <w:t>.14</w:t>
      </w:r>
      <w:r w:rsidRPr="003221F2">
        <w:t>:</w:t>
      </w:r>
      <w:r>
        <w:t xml:space="preserve"> Mô tả chi tiết thành phần trong thay đổi mật khẩu</w:t>
      </w:r>
      <w:r w:rsidRPr="003221F2">
        <w:t>.</w:t>
      </w:r>
      <w:bookmarkEnd w:id="133"/>
      <w:bookmarkEnd w:id="134"/>
    </w:p>
    <w:p w14:paraId="46843501" w14:textId="77777777" w:rsidR="003B541C" w:rsidRDefault="003B541C" w:rsidP="00246B7E">
      <w:pPr>
        <w:pStyle w:val="thongthuong"/>
        <w:ind w:firstLine="0"/>
        <w:rPr>
          <w:color w:val="FF0000"/>
        </w:rPr>
        <w:sectPr w:rsidR="003B541C" w:rsidSect="00A3520D">
          <w:pgSz w:w="12240" w:h="15840"/>
          <w:pgMar w:top="1134" w:right="1134" w:bottom="1134" w:left="1701" w:header="720" w:footer="720" w:gutter="0"/>
          <w:cols w:space="720"/>
          <w:docGrid w:linePitch="360"/>
        </w:sectPr>
      </w:pPr>
    </w:p>
    <w:p w14:paraId="3940A664" w14:textId="289DBDB9" w:rsidR="00246B7E" w:rsidRPr="003B541C" w:rsidRDefault="00246B7E" w:rsidP="00246B7E">
      <w:pPr>
        <w:pStyle w:val="thongthuong"/>
        <w:ind w:firstLine="0"/>
        <w:rPr>
          <w:b/>
          <w:bCs/>
          <w:i/>
          <w:iCs/>
          <w:color w:val="FF0000"/>
        </w:rPr>
      </w:pPr>
      <w:r w:rsidRPr="003B541C">
        <w:rPr>
          <w:b/>
          <w:bCs/>
          <w:i/>
          <w:iCs/>
          <w:color w:val="FF0000"/>
        </w:rPr>
        <w:lastRenderedPageBreak/>
        <w:t>Bước 4: Thực hiện quyên góp</w:t>
      </w:r>
    </w:p>
    <w:p w14:paraId="3DC77626" w14:textId="0D3B64DA" w:rsidR="0027531C" w:rsidRDefault="0027531C" w:rsidP="006108AA">
      <w:pPr>
        <w:pStyle w:val="thongthuong"/>
        <w:ind w:firstLine="0"/>
        <w:jc w:val="center"/>
        <w:rPr>
          <w:color w:val="FF0000"/>
        </w:rPr>
      </w:pPr>
      <w:r>
        <w:rPr>
          <w:noProof/>
        </w:rPr>
        <w:drawing>
          <wp:inline distT="0" distB="0" distL="0" distR="0" wp14:anchorId="0C07516E" wp14:editId="67DC90FF">
            <wp:extent cx="2000250" cy="386479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5371" cy="3913329"/>
                    </a:xfrm>
                    <a:prstGeom prst="rect">
                      <a:avLst/>
                    </a:prstGeom>
                  </pic:spPr>
                </pic:pic>
              </a:graphicData>
            </a:graphic>
          </wp:inline>
        </w:drawing>
      </w:r>
    </w:p>
    <w:p w14:paraId="3A98BD29" w14:textId="327E2D6E" w:rsidR="006108AA" w:rsidRPr="008B1BCE" w:rsidRDefault="006108AA" w:rsidP="008B1BCE">
      <w:pPr>
        <w:pStyle w:val="CapPic1"/>
      </w:pPr>
      <w:bookmarkStart w:id="135" w:name="_Toc42507385"/>
      <w:bookmarkStart w:id="136" w:name="_Toc42507481"/>
      <w:r w:rsidRPr="003221F2">
        <w:t xml:space="preserve">Hình </w:t>
      </w:r>
      <w:r>
        <w:t>3</w:t>
      </w:r>
      <w:r>
        <w:rPr>
          <w:noProof/>
        </w:rPr>
        <w:t>.18</w:t>
      </w:r>
      <w:r w:rsidRPr="003221F2">
        <w:t xml:space="preserve">: </w:t>
      </w:r>
      <w:r>
        <w:t>Giao diện quyên góp</w:t>
      </w:r>
      <w:r w:rsidRPr="003221F2">
        <w:t>.</w:t>
      </w:r>
      <w:bookmarkEnd w:id="135"/>
      <w:bookmarkEnd w:id="136"/>
    </w:p>
    <w:tbl>
      <w:tblPr>
        <w:tblStyle w:val="TableGrid"/>
        <w:tblpPr w:leftFromText="180" w:rightFromText="180" w:vertAnchor="text" w:tblpY="1"/>
        <w:tblOverlap w:val="never"/>
        <w:tblW w:w="9606" w:type="dxa"/>
        <w:tblLook w:val="04A0" w:firstRow="1" w:lastRow="0" w:firstColumn="1" w:lastColumn="0" w:noHBand="0" w:noVBand="1"/>
      </w:tblPr>
      <w:tblGrid>
        <w:gridCol w:w="708"/>
        <w:gridCol w:w="1568"/>
        <w:gridCol w:w="3361"/>
        <w:gridCol w:w="2137"/>
        <w:gridCol w:w="1832"/>
      </w:tblGrid>
      <w:tr w:rsidR="0027531C" w:rsidRPr="00441160" w14:paraId="24742C34" w14:textId="77777777" w:rsidTr="003B541C">
        <w:tc>
          <w:tcPr>
            <w:tcW w:w="708" w:type="dxa"/>
            <w:shd w:val="clear" w:color="auto" w:fill="BFBFBF" w:themeFill="background1" w:themeFillShade="BF"/>
          </w:tcPr>
          <w:p w14:paraId="280C5FAE" w14:textId="77777777" w:rsidR="0027531C" w:rsidRPr="00441160" w:rsidRDefault="0027531C" w:rsidP="006E7AA1">
            <w:pPr>
              <w:pStyle w:val="thongthuong"/>
              <w:ind w:firstLine="0"/>
              <w:jc w:val="center"/>
              <w:rPr>
                <w:b/>
                <w:i/>
                <w:iCs/>
                <w:color w:val="FF0000"/>
              </w:rPr>
            </w:pPr>
            <w:r w:rsidRPr="00441160">
              <w:rPr>
                <w:b/>
                <w:i/>
                <w:iCs/>
                <w:color w:val="FF0000"/>
              </w:rPr>
              <w:t>STT</w:t>
            </w:r>
          </w:p>
        </w:tc>
        <w:tc>
          <w:tcPr>
            <w:tcW w:w="1568" w:type="dxa"/>
            <w:shd w:val="clear" w:color="auto" w:fill="BFBFBF" w:themeFill="background1" w:themeFillShade="BF"/>
          </w:tcPr>
          <w:p w14:paraId="7DBF61CF" w14:textId="77777777" w:rsidR="0027531C" w:rsidRPr="00441160" w:rsidRDefault="0027531C" w:rsidP="006E7AA1">
            <w:pPr>
              <w:pStyle w:val="thongthuong"/>
              <w:ind w:firstLine="0"/>
              <w:jc w:val="center"/>
              <w:rPr>
                <w:b/>
                <w:i/>
                <w:iCs/>
                <w:color w:val="FF0000"/>
              </w:rPr>
            </w:pPr>
            <w:r w:rsidRPr="00441160">
              <w:rPr>
                <w:b/>
                <w:i/>
                <w:iCs/>
                <w:color w:val="FF0000"/>
              </w:rPr>
              <w:t>Tên trường</w:t>
            </w:r>
          </w:p>
        </w:tc>
        <w:tc>
          <w:tcPr>
            <w:tcW w:w="3361" w:type="dxa"/>
            <w:shd w:val="clear" w:color="auto" w:fill="BFBFBF" w:themeFill="background1" w:themeFillShade="BF"/>
          </w:tcPr>
          <w:p w14:paraId="32184CF8" w14:textId="77777777" w:rsidR="0027531C" w:rsidRPr="00441160" w:rsidRDefault="0027531C" w:rsidP="006E7AA1">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694D88DA" w14:textId="77777777" w:rsidR="0027531C" w:rsidRPr="00441160" w:rsidRDefault="0027531C" w:rsidP="006E7AA1">
            <w:pPr>
              <w:pStyle w:val="thongthuong"/>
              <w:ind w:firstLine="0"/>
              <w:jc w:val="center"/>
              <w:rPr>
                <w:b/>
                <w:i/>
                <w:iCs/>
                <w:color w:val="FF0000"/>
              </w:rPr>
            </w:pPr>
            <w:r w:rsidRPr="00441160">
              <w:rPr>
                <w:b/>
                <w:i/>
                <w:iCs/>
                <w:color w:val="FF0000"/>
              </w:rPr>
              <w:t>Kiểu</w:t>
            </w:r>
          </w:p>
        </w:tc>
        <w:tc>
          <w:tcPr>
            <w:tcW w:w="1832" w:type="dxa"/>
            <w:shd w:val="clear" w:color="auto" w:fill="BFBFBF" w:themeFill="background1" w:themeFillShade="BF"/>
          </w:tcPr>
          <w:p w14:paraId="5E880D54" w14:textId="77777777" w:rsidR="0027531C" w:rsidRPr="00441160" w:rsidRDefault="0027531C" w:rsidP="006E7AA1">
            <w:pPr>
              <w:pStyle w:val="thongthuong"/>
              <w:ind w:firstLine="0"/>
              <w:jc w:val="center"/>
              <w:rPr>
                <w:b/>
                <w:i/>
                <w:iCs/>
                <w:color w:val="FF0000"/>
              </w:rPr>
            </w:pPr>
            <w:r w:rsidRPr="00441160">
              <w:rPr>
                <w:b/>
                <w:i/>
                <w:iCs/>
                <w:color w:val="FF0000"/>
              </w:rPr>
              <w:t>Trạng thái</w:t>
            </w:r>
          </w:p>
        </w:tc>
      </w:tr>
      <w:tr w:rsidR="0027531C" w:rsidRPr="00271576" w14:paraId="62208800" w14:textId="77777777" w:rsidTr="003B541C">
        <w:tc>
          <w:tcPr>
            <w:tcW w:w="708" w:type="dxa"/>
          </w:tcPr>
          <w:p w14:paraId="17D094D2" w14:textId="77777777" w:rsidR="0027531C" w:rsidRPr="00271576" w:rsidRDefault="0027531C" w:rsidP="006E7AA1">
            <w:pPr>
              <w:pStyle w:val="thongthuong"/>
              <w:ind w:firstLine="0"/>
              <w:jc w:val="center"/>
              <w:rPr>
                <w:color w:val="FF0000"/>
              </w:rPr>
            </w:pPr>
            <w:r w:rsidRPr="00271576">
              <w:rPr>
                <w:color w:val="FF0000"/>
              </w:rPr>
              <w:t>1</w:t>
            </w:r>
          </w:p>
        </w:tc>
        <w:tc>
          <w:tcPr>
            <w:tcW w:w="1568" w:type="dxa"/>
          </w:tcPr>
          <w:p w14:paraId="37E9EC2B" w14:textId="2DCE2C4B" w:rsidR="0027531C" w:rsidRPr="00271576" w:rsidRDefault="0027531C" w:rsidP="006E7AA1">
            <w:pPr>
              <w:pStyle w:val="thongthuong"/>
              <w:ind w:firstLine="0"/>
              <w:rPr>
                <w:color w:val="FF0000"/>
              </w:rPr>
            </w:pPr>
            <w:r>
              <w:rPr>
                <w:color w:val="FF0000"/>
              </w:rPr>
              <w:t>Số dư</w:t>
            </w:r>
          </w:p>
        </w:tc>
        <w:tc>
          <w:tcPr>
            <w:tcW w:w="3361" w:type="dxa"/>
          </w:tcPr>
          <w:p w14:paraId="24160A16" w14:textId="5DC2DF98" w:rsidR="0027531C" w:rsidRPr="00271576" w:rsidRDefault="0027531C" w:rsidP="006E7AA1">
            <w:pPr>
              <w:pStyle w:val="thongthuong"/>
              <w:ind w:firstLine="0"/>
              <w:rPr>
                <w:color w:val="FF0000"/>
              </w:rPr>
            </w:pPr>
            <w:r>
              <w:rPr>
                <w:color w:val="FF0000"/>
              </w:rPr>
              <w:t>Hiển thị số dư hiện tại</w:t>
            </w:r>
          </w:p>
        </w:tc>
        <w:tc>
          <w:tcPr>
            <w:tcW w:w="2137" w:type="dxa"/>
          </w:tcPr>
          <w:p w14:paraId="7C8DA702" w14:textId="72B3D01B" w:rsidR="0027531C" w:rsidRPr="00271576" w:rsidRDefault="0027531C" w:rsidP="006E7AA1">
            <w:pPr>
              <w:pStyle w:val="thongthuong"/>
              <w:ind w:firstLine="0"/>
              <w:rPr>
                <w:color w:val="FF0000"/>
              </w:rPr>
            </w:pPr>
            <w:r>
              <w:rPr>
                <w:color w:val="FF0000"/>
              </w:rPr>
              <w:t>Text</w:t>
            </w:r>
          </w:p>
        </w:tc>
        <w:tc>
          <w:tcPr>
            <w:tcW w:w="1832" w:type="dxa"/>
          </w:tcPr>
          <w:p w14:paraId="614D00B2" w14:textId="29660B8F" w:rsidR="0027531C" w:rsidRPr="00271576" w:rsidRDefault="0027531C" w:rsidP="006E7AA1">
            <w:pPr>
              <w:pStyle w:val="thongthuong"/>
              <w:ind w:firstLine="0"/>
              <w:rPr>
                <w:color w:val="FF0000"/>
              </w:rPr>
            </w:pPr>
            <w:r>
              <w:rPr>
                <w:color w:val="FF0000"/>
              </w:rPr>
              <w:t>Read-only</w:t>
            </w:r>
          </w:p>
        </w:tc>
      </w:tr>
      <w:tr w:rsidR="0027531C" w:rsidRPr="00271576" w14:paraId="78ECFDEE" w14:textId="77777777" w:rsidTr="003B541C">
        <w:tc>
          <w:tcPr>
            <w:tcW w:w="708" w:type="dxa"/>
          </w:tcPr>
          <w:p w14:paraId="150E51F4" w14:textId="77777777" w:rsidR="0027531C" w:rsidRPr="00271576" w:rsidRDefault="0027531C" w:rsidP="006E7AA1">
            <w:pPr>
              <w:pStyle w:val="thongthuong"/>
              <w:ind w:firstLine="0"/>
              <w:jc w:val="center"/>
              <w:rPr>
                <w:color w:val="FF0000"/>
              </w:rPr>
            </w:pPr>
            <w:r w:rsidRPr="00271576">
              <w:rPr>
                <w:color w:val="FF0000"/>
              </w:rPr>
              <w:t>2</w:t>
            </w:r>
          </w:p>
        </w:tc>
        <w:tc>
          <w:tcPr>
            <w:tcW w:w="1568" w:type="dxa"/>
          </w:tcPr>
          <w:p w14:paraId="616AAAF8" w14:textId="74E5D65A" w:rsidR="0027531C" w:rsidRPr="00271576" w:rsidRDefault="00993989" w:rsidP="006E7AA1">
            <w:pPr>
              <w:pStyle w:val="thongthuong"/>
              <w:ind w:firstLine="0"/>
              <w:rPr>
                <w:color w:val="FF0000"/>
              </w:rPr>
            </w:pPr>
            <w:r>
              <w:rPr>
                <w:color w:val="FF0000"/>
              </w:rPr>
              <w:t>Số tiền</w:t>
            </w:r>
          </w:p>
        </w:tc>
        <w:tc>
          <w:tcPr>
            <w:tcW w:w="3361" w:type="dxa"/>
          </w:tcPr>
          <w:p w14:paraId="542DE82D" w14:textId="3599F7F2" w:rsidR="0027531C" w:rsidRPr="00271576" w:rsidRDefault="00993989" w:rsidP="006E7AA1">
            <w:pPr>
              <w:pStyle w:val="thongthuong"/>
              <w:ind w:firstLine="0"/>
              <w:rPr>
                <w:color w:val="FF0000"/>
              </w:rPr>
            </w:pPr>
            <w:r>
              <w:rPr>
                <w:color w:val="FF0000"/>
              </w:rPr>
              <w:t>Nhập số tiền muốn quyên góp</w:t>
            </w:r>
          </w:p>
        </w:tc>
        <w:tc>
          <w:tcPr>
            <w:tcW w:w="2137" w:type="dxa"/>
          </w:tcPr>
          <w:p w14:paraId="0030D866" w14:textId="77777777" w:rsidR="0027531C" w:rsidRPr="00271576" w:rsidRDefault="0027531C" w:rsidP="006E7AA1">
            <w:pPr>
              <w:pStyle w:val="thongthuong"/>
              <w:ind w:firstLine="0"/>
              <w:rPr>
                <w:color w:val="FF0000"/>
              </w:rPr>
            </w:pPr>
            <w:r w:rsidRPr="00271576">
              <w:rPr>
                <w:color w:val="FF0000"/>
              </w:rPr>
              <w:t>TextInput</w:t>
            </w:r>
          </w:p>
        </w:tc>
        <w:tc>
          <w:tcPr>
            <w:tcW w:w="1832" w:type="dxa"/>
          </w:tcPr>
          <w:p w14:paraId="6CEA708F" w14:textId="77777777" w:rsidR="0027531C" w:rsidRPr="00271576" w:rsidRDefault="0027531C" w:rsidP="006E7AA1">
            <w:pPr>
              <w:pStyle w:val="thongthuong"/>
              <w:ind w:firstLine="0"/>
              <w:rPr>
                <w:color w:val="FF0000"/>
              </w:rPr>
            </w:pPr>
            <w:r w:rsidRPr="00271576">
              <w:rPr>
                <w:color w:val="FF0000"/>
              </w:rPr>
              <w:t>Editable</w:t>
            </w:r>
          </w:p>
        </w:tc>
      </w:tr>
      <w:tr w:rsidR="00993989" w:rsidRPr="00271576" w14:paraId="4C047E99" w14:textId="77777777" w:rsidTr="003B541C">
        <w:tc>
          <w:tcPr>
            <w:tcW w:w="708" w:type="dxa"/>
          </w:tcPr>
          <w:p w14:paraId="5AFCB520" w14:textId="39BFF59B" w:rsidR="00993989" w:rsidRPr="00271576" w:rsidRDefault="00993989" w:rsidP="006E7AA1">
            <w:pPr>
              <w:pStyle w:val="thongthuong"/>
              <w:ind w:firstLine="0"/>
              <w:jc w:val="center"/>
              <w:rPr>
                <w:color w:val="FF0000"/>
              </w:rPr>
            </w:pPr>
            <w:r>
              <w:rPr>
                <w:color w:val="FF0000"/>
              </w:rPr>
              <w:t>3</w:t>
            </w:r>
          </w:p>
        </w:tc>
        <w:tc>
          <w:tcPr>
            <w:tcW w:w="1568" w:type="dxa"/>
          </w:tcPr>
          <w:p w14:paraId="2BBD7C58" w14:textId="1F6314C3" w:rsidR="00993989" w:rsidRDefault="00993989" w:rsidP="006E7AA1">
            <w:pPr>
              <w:pStyle w:val="thongthuong"/>
              <w:ind w:firstLine="0"/>
              <w:rPr>
                <w:color w:val="FF0000"/>
              </w:rPr>
            </w:pPr>
            <w:r>
              <w:rPr>
                <w:color w:val="FF0000"/>
              </w:rPr>
              <w:t>Quyên góp</w:t>
            </w:r>
          </w:p>
        </w:tc>
        <w:tc>
          <w:tcPr>
            <w:tcW w:w="3361" w:type="dxa"/>
          </w:tcPr>
          <w:p w14:paraId="1F580F24" w14:textId="489BA8F3" w:rsidR="00993989" w:rsidRDefault="00993989" w:rsidP="006E7AA1">
            <w:pPr>
              <w:pStyle w:val="thongthuong"/>
              <w:ind w:firstLine="0"/>
              <w:rPr>
                <w:color w:val="FF0000"/>
              </w:rPr>
            </w:pPr>
            <w:r>
              <w:rPr>
                <w:color w:val="FF0000"/>
              </w:rPr>
              <w:t>Xác nhận quyên góp</w:t>
            </w:r>
          </w:p>
        </w:tc>
        <w:tc>
          <w:tcPr>
            <w:tcW w:w="2137" w:type="dxa"/>
          </w:tcPr>
          <w:p w14:paraId="1049A362" w14:textId="0A76F26E" w:rsidR="00993989" w:rsidRPr="00271576" w:rsidRDefault="00993989" w:rsidP="006E7AA1">
            <w:pPr>
              <w:pStyle w:val="thongthuong"/>
              <w:ind w:firstLine="0"/>
              <w:rPr>
                <w:color w:val="FF0000"/>
              </w:rPr>
            </w:pPr>
            <w:r>
              <w:rPr>
                <w:color w:val="FF0000"/>
              </w:rPr>
              <w:t>TouchableOpacity</w:t>
            </w:r>
          </w:p>
        </w:tc>
        <w:tc>
          <w:tcPr>
            <w:tcW w:w="1832" w:type="dxa"/>
          </w:tcPr>
          <w:p w14:paraId="740DAF21" w14:textId="723B0EDB" w:rsidR="00993989" w:rsidRPr="00271576" w:rsidRDefault="00993989" w:rsidP="006E7AA1">
            <w:pPr>
              <w:pStyle w:val="thongthuong"/>
              <w:ind w:firstLine="0"/>
              <w:rPr>
                <w:color w:val="FF0000"/>
              </w:rPr>
            </w:pPr>
            <w:r>
              <w:rPr>
                <w:color w:val="FF0000"/>
              </w:rPr>
              <w:t>Onpress</w:t>
            </w:r>
          </w:p>
        </w:tc>
      </w:tr>
      <w:tr w:rsidR="00753798" w:rsidRPr="00271576" w14:paraId="5D579C6F" w14:textId="77777777" w:rsidTr="003B541C">
        <w:tc>
          <w:tcPr>
            <w:tcW w:w="708" w:type="dxa"/>
          </w:tcPr>
          <w:p w14:paraId="229046D6" w14:textId="051941F1" w:rsidR="00753798" w:rsidRDefault="00753798" w:rsidP="00753798">
            <w:pPr>
              <w:pStyle w:val="thongthuong"/>
              <w:ind w:firstLine="0"/>
              <w:jc w:val="center"/>
              <w:rPr>
                <w:color w:val="FF0000"/>
              </w:rPr>
            </w:pPr>
            <w:r>
              <w:rPr>
                <w:color w:val="FF0000"/>
              </w:rPr>
              <w:t>4</w:t>
            </w:r>
          </w:p>
        </w:tc>
        <w:tc>
          <w:tcPr>
            <w:tcW w:w="1568" w:type="dxa"/>
          </w:tcPr>
          <w:p w14:paraId="13FA4A60" w14:textId="16BBA187" w:rsidR="00753798" w:rsidRDefault="00753798" w:rsidP="00753798">
            <w:pPr>
              <w:pStyle w:val="thongthuong"/>
              <w:ind w:firstLine="0"/>
              <w:rPr>
                <w:color w:val="FF0000"/>
              </w:rPr>
            </w:pPr>
            <w:r>
              <w:rPr>
                <w:color w:val="FF0000"/>
              </w:rPr>
              <w:t>Quay lại</w:t>
            </w:r>
          </w:p>
        </w:tc>
        <w:tc>
          <w:tcPr>
            <w:tcW w:w="3361" w:type="dxa"/>
          </w:tcPr>
          <w:p w14:paraId="0403F50F" w14:textId="50C66259" w:rsidR="00753798" w:rsidRDefault="00753798" w:rsidP="00753798">
            <w:pPr>
              <w:pStyle w:val="thongthuong"/>
              <w:ind w:firstLine="0"/>
              <w:rPr>
                <w:color w:val="FF0000"/>
              </w:rPr>
            </w:pPr>
            <w:r>
              <w:rPr>
                <w:color w:val="FF0000"/>
              </w:rPr>
              <w:t>Quay lại trang quyên góp</w:t>
            </w:r>
          </w:p>
        </w:tc>
        <w:tc>
          <w:tcPr>
            <w:tcW w:w="2137" w:type="dxa"/>
          </w:tcPr>
          <w:p w14:paraId="26DCEC0F" w14:textId="5CDDA621" w:rsidR="00753798" w:rsidRDefault="00753798" w:rsidP="00753798">
            <w:pPr>
              <w:pStyle w:val="thongthuong"/>
              <w:ind w:firstLine="0"/>
              <w:rPr>
                <w:color w:val="FF0000"/>
              </w:rPr>
            </w:pPr>
            <w:r>
              <w:rPr>
                <w:color w:val="FF0000"/>
              </w:rPr>
              <w:t>TouchableOpacity</w:t>
            </w:r>
          </w:p>
        </w:tc>
        <w:tc>
          <w:tcPr>
            <w:tcW w:w="1832" w:type="dxa"/>
          </w:tcPr>
          <w:p w14:paraId="0458CA5A" w14:textId="3E3B3733" w:rsidR="00753798" w:rsidRDefault="00753798" w:rsidP="00753798">
            <w:pPr>
              <w:pStyle w:val="thongthuong"/>
              <w:ind w:firstLine="0"/>
              <w:rPr>
                <w:color w:val="FF0000"/>
              </w:rPr>
            </w:pPr>
            <w:r>
              <w:rPr>
                <w:color w:val="FF0000"/>
              </w:rPr>
              <w:t>Onpress</w:t>
            </w:r>
          </w:p>
        </w:tc>
      </w:tr>
      <w:tr w:rsidR="00753798" w:rsidRPr="00271576" w14:paraId="1D713B70" w14:textId="77777777" w:rsidTr="003B541C">
        <w:tc>
          <w:tcPr>
            <w:tcW w:w="708" w:type="dxa"/>
          </w:tcPr>
          <w:p w14:paraId="3C11312D" w14:textId="1C020876" w:rsidR="00753798" w:rsidRDefault="00753798" w:rsidP="00753798">
            <w:pPr>
              <w:pStyle w:val="thongthuong"/>
              <w:ind w:firstLine="0"/>
              <w:jc w:val="center"/>
              <w:rPr>
                <w:color w:val="FF0000"/>
              </w:rPr>
            </w:pPr>
            <w:r>
              <w:rPr>
                <w:color w:val="FF0000"/>
              </w:rPr>
              <w:t>5</w:t>
            </w:r>
          </w:p>
        </w:tc>
        <w:tc>
          <w:tcPr>
            <w:tcW w:w="1568" w:type="dxa"/>
          </w:tcPr>
          <w:p w14:paraId="7A9863AF" w14:textId="1E81D419" w:rsidR="00753798" w:rsidRDefault="00753798" w:rsidP="00753798">
            <w:pPr>
              <w:pStyle w:val="thongthuong"/>
              <w:ind w:firstLine="0"/>
              <w:rPr>
                <w:color w:val="FF0000"/>
              </w:rPr>
            </w:pPr>
            <w:r>
              <w:rPr>
                <w:color w:val="FF0000"/>
              </w:rPr>
              <w:t>Nạp tiền</w:t>
            </w:r>
          </w:p>
        </w:tc>
        <w:tc>
          <w:tcPr>
            <w:tcW w:w="3361" w:type="dxa"/>
          </w:tcPr>
          <w:p w14:paraId="433536B2" w14:textId="444B7041" w:rsidR="00753798" w:rsidRDefault="00753798" w:rsidP="00753798">
            <w:pPr>
              <w:pStyle w:val="thongthuong"/>
              <w:ind w:firstLine="0"/>
              <w:rPr>
                <w:color w:val="FF0000"/>
              </w:rPr>
            </w:pPr>
            <w:r>
              <w:rPr>
                <w:color w:val="FF0000"/>
              </w:rPr>
              <w:t>Chuyển tới trang hướng dẫn nạp tiền</w:t>
            </w:r>
          </w:p>
        </w:tc>
        <w:tc>
          <w:tcPr>
            <w:tcW w:w="2137" w:type="dxa"/>
          </w:tcPr>
          <w:p w14:paraId="6B8029E5" w14:textId="4B446A30" w:rsidR="00753798" w:rsidRDefault="00753798" w:rsidP="00753798">
            <w:pPr>
              <w:pStyle w:val="thongthuong"/>
              <w:ind w:firstLine="0"/>
              <w:rPr>
                <w:color w:val="FF0000"/>
              </w:rPr>
            </w:pPr>
            <w:r>
              <w:rPr>
                <w:color w:val="FF0000"/>
              </w:rPr>
              <w:t>TouchableOpacity</w:t>
            </w:r>
          </w:p>
        </w:tc>
        <w:tc>
          <w:tcPr>
            <w:tcW w:w="1832" w:type="dxa"/>
          </w:tcPr>
          <w:p w14:paraId="2ED4313A" w14:textId="1AAA966C" w:rsidR="00753798" w:rsidRDefault="00753798" w:rsidP="00753798">
            <w:pPr>
              <w:pStyle w:val="thongthuong"/>
              <w:ind w:firstLine="0"/>
              <w:rPr>
                <w:color w:val="FF0000"/>
              </w:rPr>
            </w:pPr>
            <w:r>
              <w:rPr>
                <w:color w:val="FF0000"/>
              </w:rPr>
              <w:t>Onpress</w:t>
            </w:r>
          </w:p>
        </w:tc>
      </w:tr>
    </w:tbl>
    <w:p w14:paraId="21611CC6" w14:textId="20336F67" w:rsidR="00F740A9" w:rsidRPr="00F740A9" w:rsidRDefault="00F740A9" w:rsidP="00003DF1">
      <w:pPr>
        <w:pStyle w:val="CapTbl1"/>
      </w:pPr>
      <w:bookmarkStart w:id="137" w:name="_Toc42442553"/>
      <w:bookmarkStart w:id="138" w:name="_Toc42507452"/>
      <w:r>
        <w:t>Bảng 3</w:t>
      </w:r>
      <w:r>
        <w:rPr>
          <w:noProof/>
        </w:rPr>
        <w:t>.15</w:t>
      </w:r>
      <w:r w:rsidRPr="003221F2">
        <w:t>:</w:t>
      </w:r>
      <w:r>
        <w:t xml:space="preserve"> Mô tả chi tiết thành phần trong quyên góp</w:t>
      </w:r>
      <w:r w:rsidRPr="003221F2">
        <w:t>.</w:t>
      </w:r>
      <w:bookmarkEnd w:id="137"/>
      <w:bookmarkEnd w:id="138"/>
    </w:p>
    <w:p w14:paraId="0953BE11" w14:textId="64482AD9" w:rsidR="009830C2" w:rsidRPr="00A6615B" w:rsidRDefault="005E3B22" w:rsidP="00A6615B">
      <w:pPr>
        <w:pStyle w:val="L1"/>
      </w:pPr>
      <w:bookmarkStart w:id="139" w:name="_Toc42507355"/>
      <w:r w:rsidRPr="00A6615B">
        <w:lastRenderedPageBreak/>
        <w:t xml:space="preserve">CHƯƠNG </w:t>
      </w:r>
      <w:r w:rsidR="00193EFA" w:rsidRPr="00A6615B">
        <w:t>4</w:t>
      </w:r>
      <w:r w:rsidR="002F4D1E" w:rsidRPr="00A6615B">
        <w:t xml:space="preserve">: </w:t>
      </w:r>
      <w:r w:rsidR="008C3662" w:rsidRPr="00A6615B">
        <w:t>XÂY DỰNG HỆ THỐNG</w:t>
      </w:r>
      <w:bookmarkEnd w:id="139"/>
    </w:p>
    <w:p w14:paraId="3FA0C2EA" w14:textId="5B617F92" w:rsidR="00F718FF" w:rsidRPr="00E04B3B" w:rsidRDefault="00F718FF" w:rsidP="00E04B3B">
      <w:pPr>
        <w:pStyle w:val="FormChuan"/>
        <w:ind w:left="567" w:right="900" w:firstLine="0"/>
        <w:rPr>
          <w:i/>
          <w:iCs/>
        </w:rPr>
      </w:pPr>
      <w:r w:rsidRPr="00E04B3B">
        <w:rPr>
          <w:i/>
          <w:iCs/>
        </w:rPr>
        <w:t xml:space="preserve">Nội dung chương này trình bày </w:t>
      </w:r>
      <w:r w:rsidR="00704B9E" w:rsidRPr="00E04B3B">
        <w:rPr>
          <w:i/>
          <w:iCs/>
        </w:rPr>
        <w:t xml:space="preserve">về môi trường ứng dụng và phát triển hệ thống, cụ thể là Học viện Ngân hàng với đơn vị điều hành là Đoàn Thanh niên </w:t>
      </w:r>
      <w:r w:rsidR="00E04B3B">
        <w:rPr>
          <w:i/>
          <w:iCs/>
        </w:rPr>
        <w:t>-</w:t>
      </w:r>
      <w:r w:rsidR="00704B9E" w:rsidRPr="00E04B3B">
        <w:rPr>
          <w:i/>
          <w:iCs/>
        </w:rPr>
        <w:t xml:space="preserve"> Hội sinh viên. Bên cạnh đó là minh họa </w:t>
      </w:r>
      <w:r w:rsidR="00765C14" w:rsidRPr="00E04B3B">
        <w:rPr>
          <w:i/>
          <w:iCs/>
        </w:rPr>
        <w:t>các tính năng trong ví</w:t>
      </w:r>
      <w:r w:rsidR="00F35FF9">
        <w:rPr>
          <w:i/>
          <w:iCs/>
        </w:rPr>
        <w:t xml:space="preserve"> thiện nguyện</w:t>
      </w:r>
      <w:r w:rsidR="00765C14" w:rsidRPr="00E04B3B">
        <w:rPr>
          <w:i/>
          <w:iCs/>
        </w:rPr>
        <w:t xml:space="preserve"> Small Giving.</w:t>
      </w:r>
      <w:r w:rsidR="00704B9E" w:rsidRPr="00E04B3B">
        <w:rPr>
          <w:i/>
          <w:iCs/>
        </w:rPr>
        <w:t xml:space="preserve"> </w:t>
      </w:r>
    </w:p>
    <w:p w14:paraId="5C429DBA" w14:textId="6680BB0E" w:rsidR="003D386B" w:rsidRDefault="008C3662" w:rsidP="003226AF">
      <w:pPr>
        <w:pStyle w:val="L2"/>
      </w:pPr>
      <w:bookmarkStart w:id="140" w:name="_Toc42507356"/>
      <w:r w:rsidRPr="003F578F">
        <w:t xml:space="preserve">4.1. Môi trường </w:t>
      </w:r>
      <w:r w:rsidR="00765C14">
        <w:t>ứng dụng</w:t>
      </w:r>
      <w:r w:rsidRPr="003F578F">
        <w:t xml:space="preserve"> hệ thống</w:t>
      </w:r>
      <w:bookmarkEnd w:id="140"/>
    </w:p>
    <w:p w14:paraId="7394E5AB" w14:textId="3EE82864" w:rsidR="000B066B" w:rsidRDefault="000B066B" w:rsidP="000B066B">
      <w:pPr>
        <w:pStyle w:val="L3"/>
      </w:pPr>
      <w:r>
        <w:t>4.1.1. Giới thiệu về Đoàn Thanh niên Học viện Ngân hàng</w:t>
      </w:r>
    </w:p>
    <w:p w14:paraId="112A8F7D" w14:textId="2769722D" w:rsidR="006E2C39" w:rsidRPr="00CE0BF2" w:rsidRDefault="006E2C39" w:rsidP="00CE0BF2">
      <w:pPr>
        <w:pStyle w:val="FormChuan"/>
      </w:pPr>
      <w:r w:rsidRPr="00CE0BF2">
        <w:t>Với bề dày truyền thống lịch sử gần 60 năm hình thành và phát triển, Học viện Ngân hàng có nhiều kết quả nổi bật về đào tạo và nghiên cứu khoa học trong lĩnh vực kinh tế ứng dụng, với trọng tâm là lĩnh vực tài chính - ngân hàng, góp phần phát triển bền vững đất nước. Đoàn Thanh niên Học viện Ngân hàng hiện có gần 17.000 đoàn viên thanh niên</w:t>
      </w:r>
      <w:r w:rsidR="00DF4718" w:rsidRPr="00CE0BF2">
        <w:t xml:space="preserve">, </w:t>
      </w:r>
      <w:r w:rsidRPr="00CE0BF2">
        <w:t>có trình độ học vấn, có bản lĩnh chính trị, năng động, sáng tạo, tinh thần tình nguyện... Có nhiều tấm gương tiêu biểu trong các lĩnh vực học tập - sáng tạo, kinh doanh - khởi nghiệp, khoa học - kĩ thuật, văn hóa - nghệ thuật, thể dục - thể thao... đã góp phần xây dựng Đoàn Thanh niên Học viện Ngân hàng.</w:t>
      </w:r>
    </w:p>
    <w:p w14:paraId="28CF7106" w14:textId="01C8B641" w:rsidR="006E2C39" w:rsidRPr="00CE0BF2" w:rsidRDefault="006E2C39" w:rsidP="00CE0BF2">
      <w:pPr>
        <w:pStyle w:val="FormChuan"/>
      </w:pPr>
      <w:r w:rsidRPr="00CE0BF2">
        <w:t>Hiện nay, Đoàn thanh niên Học viện có 13 liên chi đoàn</w:t>
      </w:r>
      <w:r w:rsidR="00DF4718" w:rsidRPr="00CE0BF2">
        <w:t>,</w:t>
      </w:r>
      <w:r w:rsidRPr="00CE0BF2">
        <w:t xml:space="preserve"> 03 chi đoàn cơ sở trực thuộc, hơn 200 chi đoàn với tổng số gần 17000 đoàn viên. Hội Sinh viên Học viện Ngân hàng có hơn 200 chi hội, 30 câu lạc bộ trực thuộc. Đa phần các bộ chủ chốt ở các liên chi đoàn, chi đoàn là đoàn viên, sinh viên có năng lực, nhiệt huyết, trách nhiệm. </w:t>
      </w:r>
    </w:p>
    <w:p w14:paraId="4FC01761" w14:textId="62E48B06" w:rsidR="003226AF" w:rsidRDefault="006E2C39" w:rsidP="003226AF">
      <w:pPr>
        <w:pStyle w:val="FormChuan"/>
      </w:pPr>
      <w:r w:rsidRPr="00CE0BF2">
        <w:t xml:space="preserve">Công tác Đoàn và phong trào thanh niên HVNH luôn nhận được sự quan tâm chỉ đạo trực tiếp, thường xuyên và kịp thời của Thành Đoàn Hà Nội, sự đầu tư, tạo điều kiện hết sức thuận lợi về cơ sở vật chất và kinh phí hoạt động của Đảng ủy, Ban Giám đốc; sự phối hợp, hỗ trợ tích cực của lãnh đạo các Phòng, Khoa, Trung tâm, các đơn vị chức năng để Đoàn trường và các đơn vị Đoàn cấp dưới triển khai thành công các hoạt động của mình trong nhiệm kỳ, đạt được những kết quả đáng ghi nhận và hoàn thành xuất sắc phần lớn các mục tiêu mà Nghị quyết Đại hội lần thứ XVI đã đề ra. Trong nhiệm kỳ 2017 - 2019, Đoàn Thanh niên Trường vinh dự được nhận Bằng khen của Trung ương Đoàn và đón nhận Cờ thi đua Đơn vị xuất sắc dẫn đầu khối CĐ - ĐH - HV năm học 2018 -2019 do Thành đoàn Hà Nội trao tặng. </w:t>
      </w:r>
      <w:bookmarkStart w:id="141" w:name="_Toc42507358"/>
    </w:p>
    <w:p w14:paraId="365EF955" w14:textId="748FF157" w:rsidR="000B066B" w:rsidRDefault="000B066B" w:rsidP="003226AF">
      <w:pPr>
        <w:pStyle w:val="FormChuan"/>
      </w:pPr>
    </w:p>
    <w:p w14:paraId="512A910A" w14:textId="4CAD6AA3" w:rsidR="000B066B" w:rsidRDefault="000B066B" w:rsidP="000B066B">
      <w:pPr>
        <w:pStyle w:val="L3"/>
      </w:pPr>
      <w:r>
        <w:lastRenderedPageBreak/>
        <w:t>4.1.2. Ứng dụng ví Small Giving trong Học viện Ngân hàng</w:t>
      </w:r>
    </w:p>
    <w:p w14:paraId="74B64E60" w14:textId="68D9F054" w:rsidR="003226AF" w:rsidRDefault="003226AF" w:rsidP="003226AF">
      <w:pPr>
        <w:pStyle w:val="FormChuan"/>
      </w:pPr>
      <w:r>
        <w:t xml:space="preserve">Bên cạnh những điều kiện thuận lợi mà Đoàn trường có được vẫn còn những khó khăn trong công tác tổ chức, huy động đặc biệt là trong lĩnh vực thiện nguyện vì cộng đồng. Một phần do </w:t>
      </w:r>
      <w:r w:rsidR="000B066B">
        <w:t>hình thức</w:t>
      </w:r>
      <w:r w:rsidR="00315F42">
        <w:t xml:space="preserve"> tiếp cận thông tin truyền thông còn thủ công</w:t>
      </w:r>
      <w:r w:rsidR="000B066B">
        <w:t xml:space="preserve"> (đặt bàn tuyên truyền, đi từng lớp giới thiệu, dán poster, tờ rơi, ….), một phần cũng do điều kiện của các sinh viên còn hạn chế</w:t>
      </w:r>
      <w:r w:rsidR="00D156D2">
        <w:t xml:space="preserve"> (chia nhỏ quỹ từ thiện, quyên góp cho hoàn cảnh mình mong </w:t>
      </w:r>
      <w:proofErr w:type="gramStart"/>
      <w:r w:rsidR="00D156D2">
        <w:t>muốn,…</w:t>
      </w:r>
      <w:proofErr w:type="gramEnd"/>
      <w:r w:rsidR="00D156D2">
        <w:t>.)</w:t>
      </w:r>
      <w:r w:rsidR="000B066B">
        <w:t>. Vì vậy, ứng dụng Small Giving ra đời và chọn đối tượng vận hành là Đoàn Thanh niên Học viện Ngân hàng góp phần giải quyết khó khăn trong công tác trên.</w:t>
      </w:r>
    </w:p>
    <w:p w14:paraId="0BE5B291" w14:textId="4DD3BFD9" w:rsidR="00D156D2" w:rsidRDefault="00D156D2" w:rsidP="00D156D2">
      <w:pPr>
        <w:pStyle w:val="FormChuan"/>
        <w:numPr>
          <w:ilvl w:val="0"/>
          <w:numId w:val="47"/>
        </w:numPr>
        <w:ind w:left="284" w:hanging="284"/>
      </w:pPr>
      <w:r>
        <w:t>Ưu điểm</w:t>
      </w:r>
    </w:p>
    <w:p w14:paraId="4F73BC93" w14:textId="416CA52F" w:rsidR="00D156D2" w:rsidRDefault="009E6BBA" w:rsidP="00826DB4">
      <w:pPr>
        <w:pStyle w:val="FormChuan"/>
        <w:numPr>
          <w:ilvl w:val="0"/>
          <w:numId w:val="36"/>
        </w:numPr>
        <w:ind w:left="567" w:hanging="283"/>
      </w:pPr>
      <w:r>
        <w:t>Tiết kiệm thời gian và nhân lực cho công tác truyền thông về các hoạt động thiện nguyện</w:t>
      </w:r>
    </w:p>
    <w:p w14:paraId="0009D997" w14:textId="12D3C1B2" w:rsidR="009E6BBA" w:rsidRDefault="009E6BBA" w:rsidP="00826DB4">
      <w:pPr>
        <w:pStyle w:val="FormChuan"/>
        <w:numPr>
          <w:ilvl w:val="0"/>
          <w:numId w:val="36"/>
        </w:numPr>
        <w:ind w:left="567" w:hanging="283"/>
      </w:pPr>
      <w:r>
        <w:t>Đảm bảo tính minh bạch trong quản lý quỹ từ thiện</w:t>
      </w:r>
    </w:p>
    <w:p w14:paraId="60BA9112" w14:textId="3C4B0D99" w:rsidR="009E6BBA" w:rsidRDefault="009E6BBA" w:rsidP="00826DB4">
      <w:pPr>
        <w:pStyle w:val="FormChuan"/>
        <w:numPr>
          <w:ilvl w:val="0"/>
          <w:numId w:val="36"/>
        </w:numPr>
        <w:ind w:left="567" w:hanging="283"/>
      </w:pPr>
      <w:r>
        <w:t>Sinh viên có thể quyên góp bất cứ khi nào và bất cứ đâu</w:t>
      </w:r>
    </w:p>
    <w:p w14:paraId="542E9FD2" w14:textId="38FC5C8A" w:rsidR="009E6BBA" w:rsidRDefault="009E6BBA" w:rsidP="00826DB4">
      <w:pPr>
        <w:pStyle w:val="FormChuan"/>
        <w:numPr>
          <w:ilvl w:val="0"/>
          <w:numId w:val="36"/>
        </w:numPr>
        <w:ind w:left="567" w:hanging="283"/>
      </w:pPr>
      <w:r>
        <w:t>Cập nhật tin tức, thông báo của Đoàn Đội một cách nhanh chóng</w:t>
      </w:r>
    </w:p>
    <w:p w14:paraId="4476F6F8" w14:textId="6BE4163B" w:rsidR="009E6BBA" w:rsidRDefault="009E6BBA" w:rsidP="00826DB4">
      <w:pPr>
        <w:pStyle w:val="FormChuan"/>
        <w:numPr>
          <w:ilvl w:val="0"/>
          <w:numId w:val="36"/>
        </w:numPr>
        <w:ind w:left="567" w:hanging="283"/>
      </w:pPr>
      <w:r>
        <w:t>Dễ dàng nêu lên ý kiến đóng góp cho Đoàn Đội thông qua tính năng góp ý</w:t>
      </w:r>
    </w:p>
    <w:p w14:paraId="42A04B7A" w14:textId="2D64BE94" w:rsidR="00826DB4" w:rsidRDefault="00D156D2" w:rsidP="00826DB4">
      <w:pPr>
        <w:pStyle w:val="FormChuan"/>
        <w:numPr>
          <w:ilvl w:val="0"/>
          <w:numId w:val="46"/>
        </w:numPr>
        <w:ind w:left="284" w:hanging="284"/>
      </w:pPr>
      <w:r>
        <w:t>Hạn chế</w:t>
      </w:r>
    </w:p>
    <w:p w14:paraId="0CEFED3D" w14:textId="77777777" w:rsidR="00826DB4" w:rsidRPr="00D156D2" w:rsidRDefault="00826DB4" w:rsidP="00826DB4">
      <w:pPr>
        <w:pStyle w:val="FormChuan"/>
        <w:numPr>
          <w:ilvl w:val="0"/>
          <w:numId w:val="50"/>
        </w:numPr>
        <w:ind w:left="567" w:hanging="283"/>
      </w:pPr>
    </w:p>
    <w:p w14:paraId="0E2B05A1" w14:textId="0E22AA1B" w:rsidR="008C3662" w:rsidRDefault="008C3662" w:rsidP="00A6615B">
      <w:pPr>
        <w:pStyle w:val="L2"/>
      </w:pPr>
      <w:r w:rsidRPr="003F578F">
        <w:t>4.2. Minh họa hệ thống Ví từ thiện Small Giving</w:t>
      </w:r>
      <w:bookmarkEnd w:id="141"/>
    </w:p>
    <w:p w14:paraId="71D55A92" w14:textId="719A3AFB" w:rsidR="004E7DEA" w:rsidRDefault="004E7DEA" w:rsidP="00A6615B">
      <w:pPr>
        <w:pStyle w:val="L3"/>
      </w:pPr>
      <w:bookmarkStart w:id="142" w:name="_Toc42507359"/>
      <w:r w:rsidRPr="00287118">
        <w:t>4.2.1. Minh họa quy trình đăng nhập/đăng ký/quên mật khẩu</w:t>
      </w:r>
      <w:bookmarkEnd w:id="142"/>
    </w:p>
    <w:p w14:paraId="44D59191" w14:textId="503E2E2F" w:rsidR="00D156D2" w:rsidRPr="00D156D2" w:rsidRDefault="00D156D2" w:rsidP="00D156D2"/>
    <w:p w14:paraId="7C7E97FD" w14:textId="1F99B9BA" w:rsidR="00D156D2" w:rsidRPr="00D156D2" w:rsidRDefault="00D156D2" w:rsidP="00D156D2"/>
    <w:p w14:paraId="6776CEF0" w14:textId="53EDBA22" w:rsidR="00D156D2" w:rsidRPr="00D156D2" w:rsidRDefault="00D156D2" w:rsidP="00D156D2"/>
    <w:p w14:paraId="620A883C" w14:textId="4919567D" w:rsidR="00D156D2" w:rsidRPr="00D156D2" w:rsidRDefault="00D156D2" w:rsidP="00D156D2"/>
    <w:p w14:paraId="6C17DA71" w14:textId="6A240381" w:rsidR="00D156D2" w:rsidRPr="00D156D2" w:rsidRDefault="00D156D2" w:rsidP="00D156D2"/>
    <w:p w14:paraId="02A75FC8" w14:textId="6A122F0E" w:rsidR="00D156D2" w:rsidRPr="00D156D2" w:rsidRDefault="00D156D2" w:rsidP="00D156D2"/>
    <w:p w14:paraId="56A41D27" w14:textId="70FF55AE" w:rsidR="00D156D2" w:rsidRPr="00D156D2" w:rsidRDefault="00D156D2" w:rsidP="00D156D2"/>
    <w:p w14:paraId="0E86DF5D" w14:textId="67339CAB" w:rsidR="00D156D2" w:rsidRPr="00D156D2" w:rsidRDefault="00D156D2" w:rsidP="00D156D2"/>
    <w:p w14:paraId="420E3A91" w14:textId="36E99C7A" w:rsidR="00D156D2" w:rsidRPr="00D156D2" w:rsidRDefault="00D156D2" w:rsidP="00D156D2"/>
    <w:p w14:paraId="3B24B8F5" w14:textId="0AD8512B" w:rsidR="00D156D2" w:rsidRPr="00D156D2" w:rsidRDefault="00D156D2" w:rsidP="00D156D2"/>
    <w:p w14:paraId="27AEA102" w14:textId="7163A104" w:rsidR="00D156D2" w:rsidRPr="00D156D2" w:rsidRDefault="00D156D2" w:rsidP="00D156D2"/>
    <w:p w14:paraId="162507BF" w14:textId="25A6F671" w:rsidR="00D156D2" w:rsidRPr="00D156D2" w:rsidRDefault="00D156D2" w:rsidP="00D156D2">
      <w:pPr>
        <w:tabs>
          <w:tab w:val="left" w:pos="2490"/>
        </w:tabs>
      </w:pPr>
      <w:r>
        <w:tab/>
      </w:r>
    </w:p>
    <w:tbl>
      <w:tblPr>
        <w:tblStyle w:val="TableGrid"/>
        <w:tblpPr w:leftFromText="180" w:rightFromText="180" w:vertAnchor="text" w:tblpY="1"/>
        <w:tblOverlap w:val="never"/>
        <w:tblW w:w="9606" w:type="dxa"/>
        <w:tblLook w:val="04A0" w:firstRow="1" w:lastRow="0" w:firstColumn="1" w:lastColumn="0" w:noHBand="0" w:noVBand="1"/>
      </w:tblPr>
      <w:tblGrid>
        <w:gridCol w:w="1668"/>
        <w:gridCol w:w="1701"/>
        <w:gridCol w:w="6237"/>
      </w:tblGrid>
      <w:tr w:rsidR="0081622C" w:rsidRPr="00441160" w14:paraId="5B2AE9CA" w14:textId="77777777" w:rsidTr="00957D81">
        <w:tc>
          <w:tcPr>
            <w:tcW w:w="1668" w:type="dxa"/>
            <w:shd w:val="clear" w:color="auto" w:fill="BFBFBF" w:themeFill="background1" w:themeFillShade="BF"/>
          </w:tcPr>
          <w:p w14:paraId="400A9683" w14:textId="5A975761" w:rsidR="0081622C" w:rsidRPr="00441160" w:rsidRDefault="0081622C" w:rsidP="006E7AA1">
            <w:pPr>
              <w:pStyle w:val="thongthuong"/>
              <w:ind w:firstLine="0"/>
              <w:jc w:val="center"/>
              <w:rPr>
                <w:b/>
                <w:i/>
                <w:iCs/>
                <w:color w:val="FF0000"/>
              </w:rPr>
            </w:pPr>
            <w:r>
              <w:rPr>
                <w:b/>
                <w:i/>
                <w:iCs/>
                <w:color w:val="FF0000"/>
              </w:rPr>
              <w:t>Quy trình</w:t>
            </w:r>
          </w:p>
        </w:tc>
        <w:tc>
          <w:tcPr>
            <w:tcW w:w="1701" w:type="dxa"/>
            <w:shd w:val="clear" w:color="auto" w:fill="BFBFBF" w:themeFill="background1" w:themeFillShade="BF"/>
          </w:tcPr>
          <w:p w14:paraId="713CF335" w14:textId="67F42E27" w:rsidR="0081622C" w:rsidRPr="00441160" w:rsidRDefault="0081622C" w:rsidP="006E7AA1">
            <w:pPr>
              <w:pStyle w:val="thongthuong"/>
              <w:ind w:firstLine="0"/>
              <w:jc w:val="center"/>
              <w:rPr>
                <w:b/>
                <w:i/>
                <w:iCs/>
                <w:color w:val="FF0000"/>
              </w:rPr>
            </w:pPr>
            <w:r>
              <w:rPr>
                <w:b/>
                <w:i/>
                <w:iCs/>
                <w:color w:val="FF0000"/>
              </w:rPr>
              <w:t>ĐTTH</w:t>
            </w:r>
          </w:p>
        </w:tc>
        <w:tc>
          <w:tcPr>
            <w:tcW w:w="6237" w:type="dxa"/>
            <w:shd w:val="clear" w:color="auto" w:fill="BFBFBF" w:themeFill="background1" w:themeFillShade="BF"/>
          </w:tcPr>
          <w:p w14:paraId="4A4B2D5E" w14:textId="35E950E8" w:rsidR="0081622C" w:rsidRPr="00441160" w:rsidRDefault="0081622C" w:rsidP="006E7AA1">
            <w:pPr>
              <w:pStyle w:val="thongthuong"/>
              <w:ind w:firstLine="0"/>
              <w:jc w:val="center"/>
              <w:rPr>
                <w:b/>
                <w:i/>
                <w:iCs/>
                <w:color w:val="FF0000"/>
              </w:rPr>
            </w:pPr>
            <w:r>
              <w:rPr>
                <w:b/>
                <w:i/>
                <w:iCs/>
                <w:color w:val="FF0000"/>
              </w:rPr>
              <w:t>Quy trình thực hiện</w:t>
            </w:r>
          </w:p>
        </w:tc>
      </w:tr>
      <w:tr w:rsidR="0081622C" w:rsidRPr="00271576" w14:paraId="0E4A3ABF" w14:textId="77777777" w:rsidTr="00957D81">
        <w:tc>
          <w:tcPr>
            <w:tcW w:w="1668" w:type="dxa"/>
          </w:tcPr>
          <w:p w14:paraId="7AE446CE" w14:textId="5BE91DE5" w:rsidR="0081622C" w:rsidRPr="00271576" w:rsidRDefault="0081622C" w:rsidP="006E7AA1">
            <w:pPr>
              <w:pStyle w:val="thongthuong"/>
              <w:ind w:firstLine="0"/>
              <w:rPr>
                <w:color w:val="FF0000"/>
              </w:rPr>
            </w:pPr>
            <w:r>
              <w:rPr>
                <w:color w:val="FF0000"/>
              </w:rPr>
              <w:t>Đăng nhập</w:t>
            </w:r>
          </w:p>
        </w:tc>
        <w:tc>
          <w:tcPr>
            <w:tcW w:w="1701" w:type="dxa"/>
          </w:tcPr>
          <w:p w14:paraId="227D4E8A" w14:textId="4C7B0E49" w:rsidR="0081622C" w:rsidRPr="00271576" w:rsidRDefault="0081622C" w:rsidP="006E7AA1">
            <w:pPr>
              <w:pStyle w:val="thongthuong"/>
              <w:ind w:firstLine="0"/>
              <w:rPr>
                <w:color w:val="FF0000"/>
              </w:rPr>
            </w:pPr>
            <w:r>
              <w:rPr>
                <w:color w:val="FF0000"/>
              </w:rPr>
              <w:t>Nhà hảo tâm</w:t>
            </w:r>
          </w:p>
        </w:tc>
        <w:tc>
          <w:tcPr>
            <w:tcW w:w="6237" w:type="dxa"/>
          </w:tcPr>
          <w:p w14:paraId="3DA1A912" w14:textId="2CBAC99E" w:rsidR="0081622C" w:rsidRDefault="0081622C" w:rsidP="00DB0588">
            <w:pPr>
              <w:pStyle w:val="FormChuan"/>
              <w:numPr>
                <w:ilvl w:val="0"/>
                <w:numId w:val="11"/>
              </w:numPr>
            </w:pPr>
            <w:r>
              <w:t>Nhập vào email/số điện thoại và mật khẩu</w:t>
            </w:r>
          </w:p>
          <w:p w14:paraId="14D56BB9" w14:textId="68882792" w:rsidR="0081622C" w:rsidRDefault="0081622C" w:rsidP="00DB0588">
            <w:pPr>
              <w:pStyle w:val="FormChuan"/>
              <w:numPr>
                <w:ilvl w:val="0"/>
                <w:numId w:val="11"/>
              </w:numPr>
            </w:pPr>
            <w:r>
              <w:t>Bấm nút đăng nhập</w:t>
            </w:r>
          </w:p>
          <w:p w14:paraId="3C3AC7CB" w14:textId="30F56B8E" w:rsidR="0081622C" w:rsidRPr="009E5342" w:rsidRDefault="0081622C" w:rsidP="009E5342">
            <w:pPr>
              <w:pStyle w:val="FormChuan"/>
              <w:ind w:left="360" w:firstLine="0"/>
            </w:pPr>
            <w:r>
              <w:rPr>
                <w:noProof/>
              </w:rPr>
              <w:drawing>
                <wp:inline distT="0" distB="0" distL="0" distR="0" wp14:anchorId="522C0020" wp14:editId="69766E05">
                  <wp:extent cx="1484613" cy="2872596"/>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5364" cy="2932096"/>
                          </a:xfrm>
                          <a:prstGeom prst="rect">
                            <a:avLst/>
                          </a:prstGeom>
                        </pic:spPr>
                      </pic:pic>
                    </a:graphicData>
                  </a:graphic>
                </wp:inline>
              </w:drawing>
            </w:r>
          </w:p>
        </w:tc>
      </w:tr>
      <w:tr w:rsidR="0081622C" w:rsidRPr="00271576" w14:paraId="2181C1DE" w14:textId="77777777" w:rsidTr="00957D81">
        <w:trPr>
          <w:trHeight w:val="5524"/>
        </w:trPr>
        <w:tc>
          <w:tcPr>
            <w:tcW w:w="1668" w:type="dxa"/>
          </w:tcPr>
          <w:p w14:paraId="6559B0C2" w14:textId="4E5CF092" w:rsidR="0081622C" w:rsidRPr="00271576" w:rsidRDefault="0081622C" w:rsidP="006E7AA1">
            <w:pPr>
              <w:pStyle w:val="thongthuong"/>
              <w:ind w:firstLine="0"/>
              <w:rPr>
                <w:color w:val="FF0000"/>
              </w:rPr>
            </w:pPr>
            <w:r>
              <w:rPr>
                <w:color w:val="FF0000"/>
              </w:rPr>
              <w:lastRenderedPageBreak/>
              <w:t>Đăng ký</w:t>
            </w:r>
          </w:p>
        </w:tc>
        <w:tc>
          <w:tcPr>
            <w:tcW w:w="1701" w:type="dxa"/>
          </w:tcPr>
          <w:p w14:paraId="3CDEF438" w14:textId="6D7B5F69" w:rsidR="0081622C" w:rsidRPr="00271576" w:rsidRDefault="0081622C" w:rsidP="006E7AA1">
            <w:pPr>
              <w:pStyle w:val="thongthuong"/>
              <w:ind w:firstLine="0"/>
              <w:rPr>
                <w:color w:val="FF0000"/>
              </w:rPr>
            </w:pPr>
            <w:r>
              <w:rPr>
                <w:color w:val="FF0000"/>
              </w:rPr>
              <w:t>Nhà hảo tâm</w:t>
            </w:r>
          </w:p>
        </w:tc>
        <w:tc>
          <w:tcPr>
            <w:tcW w:w="6237" w:type="dxa"/>
          </w:tcPr>
          <w:p w14:paraId="475CE3A1" w14:textId="4A62FA2F" w:rsidR="0081622C" w:rsidRDefault="0081622C" w:rsidP="00DB0588">
            <w:pPr>
              <w:pStyle w:val="thongthuong"/>
              <w:numPr>
                <w:ilvl w:val="0"/>
                <w:numId w:val="11"/>
              </w:numPr>
              <w:rPr>
                <w:color w:val="FF0000"/>
              </w:rPr>
            </w:pPr>
            <w:r>
              <w:rPr>
                <w:color w:val="FF0000"/>
              </w:rPr>
              <w:t>Nhập vào họ tên, email, số điện thoại và mật khẩu cần đăng ký</w:t>
            </w:r>
          </w:p>
          <w:p w14:paraId="5224B75D" w14:textId="0CAACDA8" w:rsidR="0081622C" w:rsidRDefault="0081622C" w:rsidP="00DB0588">
            <w:pPr>
              <w:pStyle w:val="thongthuong"/>
              <w:numPr>
                <w:ilvl w:val="0"/>
                <w:numId w:val="11"/>
              </w:numPr>
              <w:rPr>
                <w:color w:val="FF0000"/>
              </w:rPr>
            </w:pPr>
            <w:r>
              <w:rPr>
                <w:color w:val="FF0000"/>
              </w:rPr>
              <w:t>Bấm nút đăng ký</w:t>
            </w:r>
          </w:p>
          <w:p w14:paraId="504BD7D8" w14:textId="48068E86" w:rsidR="0081622C" w:rsidRPr="00271576" w:rsidRDefault="0081622C" w:rsidP="009E5342">
            <w:pPr>
              <w:pStyle w:val="thongthuong"/>
              <w:ind w:left="360" w:firstLine="0"/>
              <w:rPr>
                <w:color w:val="FF0000"/>
              </w:rPr>
            </w:pPr>
            <w:r>
              <w:rPr>
                <w:noProof/>
              </w:rPr>
              <w:drawing>
                <wp:inline distT="0" distB="0" distL="0" distR="0" wp14:anchorId="3E968737" wp14:editId="321D650F">
                  <wp:extent cx="1478089" cy="2872596"/>
                  <wp:effectExtent l="0" t="0" r="825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3706" cy="2902946"/>
                          </a:xfrm>
                          <a:prstGeom prst="rect">
                            <a:avLst/>
                          </a:prstGeom>
                        </pic:spPr>
                      </pic:pic>
                    </a:graphicData>
                  </a:graphic>
                </wp:inline>
              </w:drawing>
            </w:r>
          </w:p>
        </w:tc>
      </w:tr>
      <w:tr w:rsidR="0081622C" w:rsidRPr="00271576" w14:paraId="6836296C" w14:textId="77777777" w:rsidTr="00957D81">
        <w:trPr>
          <w:trHeight w:val="7651"/>
        </w:trPr>
        <w:tc>
          <w:tcPr>
            <w:tcW w:w="1668" w:type="dxa"/>
          </w:tcPr>
          <w:p w14:paraId="139778BC" w14:textId="2C1D91BA" w:rsidR="0081622C" w:rsidRDefault="0081622C" w:rsidP="006E7AA1">
            <w:pPr>
              <w:pStyle w:val="thongthuong"/>
              <w:ind w:firstLine="0"/>
              <w:rPr>
                <w:color w:val="FF0000"/>
              </w:rPr>
            </w:pPr>
            <w:r>
              <w:rPr>
                <w:color w:val="FF0000"/>
              </w:rPr>
              <w:lastRenderedPageBreak/>
              <w:t>Quên mật khẩu</w:t>
            </w:r>
          </w:p>
        </w:tc>
        <w:tc>
          <w:tcPr>
            <w:tcW w:w="1701" w:type="dxa"/>
          </w:tcPr>
          <w:p w14:paraId="34FF723B" w14:textId="0F852133" w:rsidR="0081622C" w:rsidRDefault="0081622C" w:rsidP="006E7AA1">
            <w:pPr>
              <w:pStyle w:val="thongthuong"/>
              <w:ind w:firstLine="0"/>
              <w:rPr>
                <w:color w:val="FF0000"/>
              </w:rPr>
            </w:pPr>
            <w:r>
              <w:rPr>
                <w:color w:val="FF0000"/>
              </w:rPr>
              <w:t>Nhà hảo tâm</w:t>
            </w:r>
          </w:p>
        </w:tc>
        <w:tc>
          <w:tcPr>
            <w:tcW w:w="6237" w:type="dxa"/>
          </w:tcPr>
          <w:p w14:paraId="599B7379" w14:textId="03A5B432" w:rsidR="0081622C" w:rsidRDefault="0081622C" w:rsidP="00DB0588">
            <w:pPr>
              <w:pStyle w:val="FormChuan"/>
              <w:numPr>
                <w:ilvl w:val="0"/>
                <w:numId w:val="39"/>
              </w:numPr>
              <w:ind w:left="320"/>
            </w:pPr>
            <w:r>
              <w:t>Trên giao diện đăng nhập nhấn nút Quên mật khẩu</w:t>
            </w:r>
          </w:p>
          <w:p w14:paraId="45CA397E" w14:textId="77777777" w:rsidR="0081622C" w:rsidRDefault="0081622C" w:rsidP="00DB0588">
            <w:pPr>
              <w:pStyle w:val="FormChuan"/>
              <w:numPr>
                <w:ilvl w:val="0"/>
                <w:numId w:val="39"/>
              </w:numPr>
              <w:ind w:left="320"/>
            </w:pPr>
            <w:r>
              <w:t>Nhập vào số điện thoại và email mà bạn đã đăng ký</w:t>
            </w:r>
          </w:p>
          <w:p w14:paraId="542F11F9" w14:textId="254CEABF" w:rsidR="0081622C" w:rsidRDefault="0081622C" w:rsidP="00DB0588">
            <w:pPr>
              <w:pStyle w:val="FormChuan"/>
              <w:numPr>
                <w:ilvl w:val="0"/>
                <w:numId w:val="39"/>
              </w:numPr>
              <w:ind w:left="320"/>
            </w:pPr>
            <w:r>
              <w:t>Nhấn nút Xác nhận</w:t>
            </w:r>
          </w:p>
          <w:p w14:paraId="46CE022C" w14:textId="7457F936" w:rsidR="0081622C" w:rsidRPr="008E5BC2" w:rsidRDefault="0081622C" w:rsidP="008E5BC2">
            <w:pPr>
              <w:pStyle w:val="FormChuan"/>
              <w:ind w:left="320" w:firstLine="0"/>
            </w:pPr>
            <w:r>
              <w:rPr>
                <w:noProof/>
              </w:rPr>
              <w:drawing>
                <wp:inline distT="0" distB="0" distL="0" distR="0" wp14:anchorId="12F1BB02" wp14:editId="481DA567">
                  <wp:extent cx="1497434" cy="29146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9666" cy="3016315"/>
                          </a:xfrm>
                          <a:prstGeom prst="rect">
                            <a:avLst/>
                          </a:prstGeom>
                        </pic:spPr>
                      </pic:pic>
                    </a:graphicData>
                  </a:graphic>
                </wp:inline>
              </w:drawing>
            </w:r>
          </w:p>
        </w:tc>
      </w:tr>
    </w:tbl>
    <w:p w14:paraId="59C6AE17" w14:textId="6751552C" w:rsidR="00CB1428" w:rsidRPr="00316AFD" w:rsidRDefault="00316AFD" w:rsidP="00AF27F3">
      <w:pPr>
        <w:pStyle w:val="CapTbl1"/>
      </w:pPr>
      <w:bookmarkStart w:id="143" w:name="_Toc42442554"/>
      <w:bookmarkStart w:id="144" w:name="_Toc42507453"/>
      <w:r>
        <w:t>Bảng 4.1</w:t>
      </w:r>
      <w:r w:rsidRPr="003221F2">
        <w:t>:</w:t>
      </w:r>
      <w:r>
        <w:t xml:space="preserve"> Minh họa quy trình đăng nhập/đăng ký/quên mật khẩu.</w:t>
      </w:r>
      <w:bookmarkEnd w:id="143"/>
      <w:bookmarkEnd w:id="144"/>
    </w:p>
    <w:p w14:paraId="5A4C17DC" w14:textId="343C2EEF" w:rsidR="00CB1428" w:rsidRDefault="00CB1428" w:rsidP="00287118">
      <w:pPr>
        <w:rPr>
          <w:b/>
          <w:szCs w:val="26"/>
        </w:rPr>
      </w:pPr>
    </w:p>
    <w:p w14:paraId="03E162C4" w14:textId="7896A7CE" w:rsidR="00CB1428" w:rsidRDefault="00CB1428" w:rsidP="00287118">
      <w:pPr>
        <w:rPr>
          <w:b/>
          <w:szCs w:val="26"/>
        </w:rPr>
      </w:pPr>
    </w:p>
    <w:p w14:paraId="46B0894A" w14:textId="7D8FB4AB" w:rsidR="00CB1428" w:rsidRDefault="00CB1428" w:rsidP="00287118">
      <w:pPr>
        <w:rPr>
          <w:b/>
          <w:szCs w:val="26"/>
        </w:rPr>
      </w:pPr>
    </w:p>
    <w:p w14:paraId="0D130DB1" w14:textId="2F0105A9" w:rsidR="00CB1428" w:rsidRDefault="00CB1428" w:rsidP="00287118">
      <w:pPr>
        <w:rPr>
          <w:b/>
          <w:szCs w:val="26"/>
        </w:rPr>
      </w:pPr>
    </w:p>
    <w:p w14:paraId="5542ED60" w14:textId="03995292" w:rsidR="00CB1428" w:rsidRDefault="00CB1428" w:rsidP="00287118">
      <w:pPr>
        <w:rPr>
          <w:b/>
          <w:szCs w:val="26"/>
        </w:rPr>
      </w:pPr>
    </w:p>
    <w:p w14:paraId="2C016496" w14:textId="4C7C9526" w:rsidR="00CB1428" w:rsidRDefault="00CB1428" w:rsidP="00287118">
      <w:pPr>
        <w:rPr>
          <w:b/>
          <w:szCs w:val="26"/>
        </w:rPr>
      </w:pPr>
    </w:p>
    <w:p w14:paraId="6272B7A8" w14:textId="65FC949A" w:rsidR="00CB1428" w:rsidRDefault="00CB1428" w:rsidP="00287118">
      <w:pPr>
        <w:rPr>
          <w:b/>
          <w:szCs w:val="26"/>
        </w:rPr>
      </w:pPr>
    </w:p>
    <w:p w14:paraId="246317F0" w14:textId="02DEF232" w:rsidR="00287118" w:rsidRPr="00287118" w:rsidRDefault="00287118" w:rsidP="00A6615B">
      <w:pPr>
        <w:pStyle w:val="L3"/>
      </w:pPr>
      <w:bookmarkStart w:id="145" w:name="_Toc42507360"/>
      <w:r w:rsidRPr="00287118">
        <w:lastRenderedPageBreak/>
        <w:t>4.2.</w:t>
      </w:r>
      <w:r>
        <w:t>2</w:t>
      </w:r>
      <w:r w:rsidRPr="00287118">
        <w:t xml:space="preserve">. Minh họa quy trình </w:t>
      </w:r>
      <w:r>
        <w:t>góp ý</w:t>
      </w:r>
      <w:bookmarkEnd w:id="145"/>
    </w:p>
    <w:tbl>
      <w:tblPr>
        <w:tblStyle w:val="TableGrid"/>
        <w:tblpPr w:leftFromText="180" w:rightFromText="180" w:vertAnchor="text" w:tblpY="1"/>
        <w:tblOverlap w:val="never"/>
        <w:tblW w:w="9606" w:type="dxa"/>
        <w:tblLook w:val="04A0" w:firstRow="1" w:lastRow="0" w:firstColumn="1" w:lastColumn="0" w:noHBand="0" w:noVBand="1"/>
      </w:tblPr>
      <w:tblGrid>
        <w:gridCol w:w="1809"/>
        <w:gridCol w:w="2077"/>
        <w:gridCol w:w="5720"/>
      </w:tblGrid>
      <w:tr w:rsidR="00C658D2" w:rsidRPr="00441160" w14:paraId="1C49A402" w14:textId="77777777" w:rsidTr="00957D81">
        <w:tc>
          <w:tcPr>
            <w:tcW w:w="1809" w:type="dxa"/>
            <w:shd w:val="clear" w:color="auto" w:fill="BFBFBF" w:themeFill="background1" w:themeFillShade="BF"/>
          </w:tcPr>
          <w:p w14:paraId="2AC51A00" w14:textId="0EED3F00" w:rsidR="00C658D2" w:rsidRPr="00441160" w:rsidRDefault="00C658D2" w:rsidP="006E7AA1">
            <w:pPr>
              <w:pStyle w:val="thongthuong"/>
              <w:ind w:firstLine="0"/>
              <w:jc w:val="center"/>
              <w:rPr>
                <w:b/>
                <w:i/>
                <w:iCs/>
                <w:color w:val="FF0000"/>
              </w:rPr>
            </w:pPr>
            <w:r>
              <w:rPr>
                <w:b/>
                <w:i/>
                <w:iCs/>
                <w:color w:val="FF0000"/>
              </w:rPr>
              <w:t>Quy trình</w:t>
            </w:r>
          </w:p>
        </w:tc>
        <w:tc>
          <w:tcPr>
            <w:tcW w:w="2077" w:type="dxa"/>
            <w:shd w:val="clear" w:color="auto" w:fill="BFBFBF" w:themeFill="background1" w:themeFillShade="BF"/>
          </w:tcPr>
          <w:p w14:paraId="66834205" w14:textId="77777777" w:rsidR="00C658D2" w:rsidRPr="00441160" w:rsidRDefault="00C658D2" w:rsidP="006E7AA1">
            <w:pPr>
              <w:pStyle w:val="thongthuong"/>
              <w:ind w:firstLine="0"/>
              <w:jc w:val="center"/>
              <w:rPr>
                <w:b/>
                <w:i/>
                <w:iCs/>
                <w:color w:val="FF0000"/>
              </w:rPr>
            </w:pPr>
            <w:r>
              <w:rPr>
                <w:b/>
                <w:i/>
                <w:iCs/>
                <w:color w:val="FF0000"/>
              </w:rPr>
              <w:t>ĐTTH</w:t>
            </w:r>
          </w:p>
        </w:tc>
        <w:tc>
          <w:tcPr>
            <w:tcW w:w="5720" w:type="dxa"/>
            <w:shd w:val="clear" w:color="auto" w:fill="BFBFBF" w:themeFill="background1" w:themeFillShade="BF"/>
          </w:tcPr>
          <w:p w14:paraId="5488B9B8" w14:textId="77777777" w:rsidR="00C658D2" w:rsidRPr="00441160" w:rsidRDefault="00C658D2" w:rsidP="006E7AA1">
            <w:pPr>
              <w:pStyle w:val="thongthuong"/>
              <w:ind w:firstLine="0"/>
              <w:jc w:val="center"/>
              <w:rPr>
                <w:b/>
                <w:i/>
                <w:iCs/>
                <w:color w:val="FF0000"/>
              </w:rPr>
            </w:pPr>
            <w:r>
              <w:rPr>
                <w:b/>
                <w:i/>
                <w:iCs/>
                <w:color w:val="FF0000"/>
              </w:rPr>
              <w:t>Quy trình thực hiện</w:t>
            </w:r>
          </w:p>
        </w:tc>
      </w:tr>
      <w:tr w:rsidR="00C658D2" w:rsidRPr="009E5342" w14:paraId="5A456260" w14:textId="77777777" w:rsidTr="00957D81">
        <w:trPr>
          <w:trHeight w:val="5383"/>
        </w:trPr>
        <w:tc>
          <w:tcPr>
            <w:tcW w:w="1809" w:type="dxa"/>
          </w:tcPr>
          <w:p w14:paraId="4F1A84E3" w14:textId="096DE275" w:rsidR="00C658D2" w:rsidRPr="00271576" w:rsidRDefault="00C658D2" w:rsidP="006E7AA1">
            <w:pPr>
              <w:pStyle w:val="thongthuong"/>
              <w:ind w:firstLine="0"/>
              <w:rPr>
                <w:color w:val="FF0000"/>
              </w:rPr>
            </w:pPr>
            <w:r>
              <w:rPr>
                <w:color w:val="FF0000"/>
              </w:rPr>
              <w:t>Góp ý</w:t>
            </w:r>
          </w:p>
        </w:tc>
        <w:tc>
          <w:tcPr>
            <w:tcW w:w="2077" w:type="dxa"/>
          </w:tcPr>
          <w:p w14:paraId="4768D24E" w14:textId="77777777" w:rsidR="00C658D2" w:rsidRPr="00271576" w:rsidRDefault="00C658D2" w:rsidP="006E7AA1">
            <w:pPr>
              <w:pStyle w:val="thongthuong"/>
              <w:ind w:firstLine="0"/>
              <w:rPr>
                <w:color w:val="FF0000"/>
              </w:rPr>
            </w:pPr>
            <w:r>
              <w:rPr>
                <w:color w:val="FF0000"/>
              </w:rPr>
              <w:t>Nhà hảo tâm</w:t>
            </w:r>
          </w:p>
        </w:tc>
        <w:tc>
          <w:tcPr>
            <w:tcW w:w="5720" w:type="dxa"/>
          </w:tcPr>
          <w:p w14:paraId="1B58CC03" w14:textId="72E2EAB2" w:rsidR="00C658D2" w:rsidRDefault="00C658D2" w:rsidP="00DB0588">
            <w:pPr>
              <w:pStyle w:val="FormChuan"/>
              <w:numPr>
                <w:ilvl w:val="0"/>
                <w:numId w:val="11"/>
              </w:numPr>
            </w:pPr>
            <w:r>
              <w:t>Nhập vào nội dung cần góp ý</w:t>
            </w:r>
          </w:p>
          <w:p w14:paraId="3897421E" w14:textId="5EBC6694" w:rsidR="00C658D2" w:rsidRDefault="00C658D2" w:rsidP="00DB0588">
            <w:pPr>
              <w:pStyle w:val="FormChuan"/>
              <w:numPr>
                <w:ilvl w:val="0"/>
                <w:numId w:val="11"/>
              </w:numPr>
            </w:pPr>
            <w:r>
              <w:t>Bấm nút Gửi góp ý</w:t>
            </w:r>
          </w:p>
          <w:p w14:paraId="1DD04720" w14:textId="443137CB" w:rsidR="00C658D2" w:rsidRPr="009E5342" w:rsidRDefault="00C658D2" w:rsidP="006E7AA1">
            <w:pPr>
              <w:pStyle w:val="FormChuan"/>
              <w:ind w:left="360" w:firstLine="0"/>
            </w:pPr>
            <w:r>
              <w:rPr>
                <w:noProof/>
              </w:rPr>
              <w:drawing>
                <wp:inline distT="0" distB="0" distL="0" distR="0" wp14:anchorId="2F363173" wp14:editId="45763629">
                  <wp:extent cx="1487167" cy="2886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99071" cy="2909177"/>
                          </a:xfrm>
                          <a:prstGeom prst="rect">
                            <a:avLst/>
                          </a:prstGeom>
                        </pic:spPr>
                      </pic:pic>
                    </a:graphicData>
                  </a:graphic>
                </wp:inline>
              </w:drawing>
            </w:r>
          </w:p>
        </w:tc>
      </w:tr>
    </w:tbl>
    <w:p w14:paraId="0F4C9238" w14:textId="2485EA3E" w:rsidR="00D50AC5" w:rsidRPr="00316AFD" w:rsidRDefault="00D50AC5" w:rsidP="00AF27F3">
      <w:pPr>
        <w:pStyle w:val="CapTbl1"/>
      </w:pPr>
      <w:bookmarkStart w:id="146" w:name="_Toc42442555"/>
      <w:bookmarkStart w:id="147" w:name="_Toc42507454"/>
      <w:r>
        <w:t>Bảng 4.2</w:t>
      </w:r>
      <w:r w:rsidRPr="003221F2">
        <w:t>:</w:t>
      </w:r>
      <w:r>
        <w:t xml:space="preserve"> Minh họa quy trình gửi góp ý.</w:t>
      </w:r>
      <w:bookmarkEnd w:id="146"/>
      <w:bookmarkEnd w:id="147"/>
    </w:p>
    <w:p w14:paraId="2BEC328E" w14:textId="7F3EC8D4" w:rsidR="00BB07A6" w:rsidRDefault="00BB07A6" w:rsidP="00BB07A6">
      <w:pPr>
        <w:rPr>
          <w:b/>
          <w:i/>
          <w:iCs/>
          <w:szCs w:val="26"/>
        </w:rPr>
      </w:pPr>
    </w:p>
    <w:p w14:paraId="26AB729D" w14:textId="1A58C5C8" w:rsidR="00FD797C" w:rsidRDefault="00FD797C" w:rsidP="00BB07A6">
      <w:pPr>
        <w:rPr>
          <w:b/>
          <w:i/>
          <w:iCs/>
          <w:szCs w:val="26"/>
        </w:rPr>
      </w:pPr>
    </w:p>
    <w:p w14:paraId="5AA84DD7" w14:textId="05BF1630" w:rsidR="00FD797C" w:rsidRDefault="00FD797C" w:rsidP="00BB07A6">
      <w:pPr>
        <w:rPr>
          <w:b/>
          <w:i/>
          <w:iCs/>
          <w:szCs w:val="26"/>
        </w:rPr>
      </w:pPr>
    </w:p>
    <w:p w14:paraId="0EC2E431" w14:textId="65B8DA7B" w:rsidR="00FD797C" w:rsidRDefault="00FD797C" w:rsidP="00BB07A6">
      <w:pPr>
        <w:rPr>
          <w:b/>
          <w:i/>
          <w:iCs/>
          <w:szCs w:val="26"/>
        </w:rPr>
      </w:pPr>
    </w:p>
    <w:p w14:paraId="7FA280BD" w14:textId="1831CD9F" w:rsidR="00FD797C" w:rsidRDefault="00FD797C" w:rsidP="00BB07A6">
      <w:pPr>
        <w:rPr>
          <w:b/>
          <w:i/>
          <w:iCs/>
          <w:szCs w:val="26"/>
        </w:rPr>
      </w:pPr>
    </w:p>
    <w:p w14:paraId="49AA0316" w14:textId="1A4530EC" w:rsidR="00FD797C" w:rsidRDefault="00FD797C" w:rsidP="00BB07A6">
      <w:pPr>
        <w:rPr>
          <w:b/>
          <w:i/>
          <w:iCs/>
          <w:szCs w:val="26"/>
        </w:rPr>
      </w:pPr>
    </w:p>
    <w:p w14:paraId="6B727D9C" w14:textId="2249CC80" w:rsidR="00FD797C" w:rsidRDefault="00FD797C" w:rsidP="00BB07A6">
      <w:pPr>
        <w:rPr>
          <w:b/>
          <w:i/>
          <w:iCs/>
          <w:szCs w:val="26"/>
        </w:rPr>
      </w:pPr>
    </w:p>
    <w:p w14:paraId="043703AD" w14:textId="4D94A7AA" w:rsidR="00FD797C" w:rsidRDefault="00FD797C" w:rsidP="00BB07A6">
      <w:pPr>
        <w:rPr>
          <w:b/>
          <w:i/>
          <w:iCs/>
          <w:szCs w:val="26"/>
        </w:rPr>
      </w:pPr>
    </w:p>
    <w:p w14:paraId="2EE1C3BA" w14:textId="18437BF4" w:rsidR="00ED05FB" w:rsidRPr="00287118" w:rsidRDefault="00BB07A6" w:rsidP="00A6615B">
      <w:pPr>
        <w:pStyle w:val="L3"/>
      </w:pPr>
      <w:bookmarkStart w:id="148" w:name="_Toc42507361"/>
      <w:r w:rsidRPr="00287118">
        <w:lastRenderedPageBreak/>
        <w:t>4.2.</w:t>
      </w:r>
      <w:r>
        <w:t>3</w:t>
      </w:r>
      <w:r w:rsidRPr="00287118">
        <w:t xml:space="preserve">. Minh họa quy trình </w:t>
      </w:r>
      <w:r>
        <w:t>chỉnh sửa thông tin</w:t>
      </w:r>
      <w:r w:rsidR="00ED05FB">
        <w:t>/thay đổi mật khẩu</w:t>
      </w:r>
      <w:bookmarkEnd w:id="148"/>
    </w:p>
    <w:tbl>
      <w:tblPr>
        <w:tblStyle w:val="TableGrid"/>
        <w:tblpPr w:leftFromText="180" w:rightFromText="180" w:vertAnchor="text" w:tblpY="1"/>
        <w:tblOverlap w:val="never"/>
        <w:tblW w:w="9606" w:type="dxa"/>
        <w:tblLook w:val="04A0" w:firstRow="1" w:lastRow="0" w:firstColumn="1" w:lastColumn="0" w:noHBand="0" w:noVBand="1"/>
      </w:tblPr>
      <w:tblGrid>
        <w:gridCol w:w="1809"/>
        <w:gridCol w:w="2268"/>
        <w:gridCol w:w="5529"/>
      </w:tblGrid>
      <w:tr w:rsidR="00370CCC" w:rsidRPr="00441160" w14:paraId="15537B14" w14:textId="77777777" w:rsidTr="00957D81">
        <w:tc>
          <w:tcPr>
            <w:tcW w:w="1809" w:type="dxa"/>
            <w:shd w:val="clear" w:color="auto" w:fill="BFBFBF" w:themeFill="background1" w:themeFillShade="BF"/>
          </w:tcPr>
          <w:p w14:paraId="5E43A53B" w14:textId="550D911D" w:rsidR="00370CCC" w:rsidRPr="00441160" w:rsidRDefault="00370CCC" w:rsidP="006E7AA1">
            <w:pPr>
              <w:pStyle w:val="thongthuong"/>
              <w:ind w:firstLine="0"/>
              <w:jc w:val="center"/>
              <w:rPr>
                <w:b/>
                <w:i/>
                <w:iCs/>
                <w:color w:val="FF0000"/>
              </w:rPr>
            </w:pPr>
            <w:r>
              <w:rPr>
                <w:b/>
                <w:i/>
                <w:iCs/>
                <w:color w:val="FF0000"/>
              </w:rPr>
              <w:t>Quy trình</w:t>
            </w:r>
          </w:p>
        </w:tc>
        <w:tc>
          <w:tcPr>
            <w:tcW w:w="2268" w:type="dxa"/>
            <w:shd w:val="clear" w:color="auto" w:fill="BFBFBF" w:themeFill="background1" w:themeFillShade="BF"/>
          </w:tcPr>
          <w:p w14:paraId="6426AC63" w14:textId="77777777" w:rsidR="00370CCC" w:rsidRPr="00441160" w:rsidRDefault="00370CCC" w:rsidP="006E7AA1">
            <w:pPr>
              <w:pStyle w:val="thongthuong"/>
              <w:ind w:firstLine="0"/>
              <w:jc w:val="center"/>
              <w:rPr>
                <w:b/>
                <w:i/>
                <w:iCs/>
                <w:color w:val="FF0000"/>
              </w:rPr>
            </w:pPr>
            <w:r>
              <w:rPr>
                <w:b/>
                <w:i/>
                <w:iCs/>
                <w:color w:val="FF0000"/>
              </w:rPr>
              <w:t>ĐTTH</w:t>
            </w:r>
          </w:p>
        </w:tc>
        <w:tc>
          <w:tcPr>
            <w:tcW w:w="5529" w:type="dxa"/>
            <w:shd w:val="clear" w:color="auto" w:fill="BFBFBF" w:themeFill="background1" w:themeFillShade="BF"/>
          </w:tcPr>
          <w:p w14:paraId="3AB037A5" w14:textId="77777777" w:rsidR="00370CCC" w:rsidRPr="00441160" w:rsidRDefault="00370CCC" w:rsidP="006E7AA1">
            <w:pPr>
              <w:pStyle w:val="thongthuong"/>
              <w:ind w:firstLine="0"/>
              <w:jc w:val="center"/>
              <w:rPr>
                <w:b/>
                <w:i/>
                <w:iCs/>
                <w:color w:val="FF0000"/>
              </w:rPr>
            </w:pPr>
            <w:r>
              <w:rPr>
                <w:b/>
                <w:i/>
                <w:iCs/>
                <w:color w:val="FF0000"/>
              </w:rPr>
              <w:t>Quy trình thực hiện</w:t>
            </w:r>
          </w:p>
        </w:tc>
      </w:tr>
      <w:tr w:rsidR="00370CCC" w:rsidRPr="009E5342" w14:paraId="31BFF530" w14:textId="77777777" w:rsidTr="00957D81">
        <w:trPr>
          <w:trHeight w:val="5383"/>
        </w:trPr>
        <w:tc>
          <w:tcPr>
            <w:tcW w:w="1809" w:type="dxa"/>
          </w:tcPr>
          <w:p w14:paraId="69BA86A9" w14:textId="2890B3CF" w:rsidR="00370CCC" w:rsidRPr="00271576" w:rsidRDefault="00370CCC" w:rsidP="006E7AA1">
            <w:pPr>
              <w:pStyle w:val="thongthuong"/>
              <w:ind w:firstLine="0"/>
              <w:rPr>
                <w:color w:val="FF0000"/>
              </w:rPr>
            </w:pPr>
            <w:r>
              <w:rPr>
                <w:color w:val="FF0000"/>
              </w:rPr>
              <w:t>Chỉnh sửa thông tin</w:t>
            </w:r>
          </w:p>
        </w:tc>
        <w:tc>
          <w:tcPr>
            <w:tcW w:w="2268" w:type="dxa"/>
          </w:tcPr>
          <w:p w14:paraId="33CCE02E" w14:textId="77777777" w:rsidR="00370CCC" w:rsidRPr="00271576" w:rsidRDefault="00370CCC" w:rsidP="006E7AA1">
            <w:pPr>
              <w:pStyle w:val="thongthuong"/>
              <w:ind w:firstLine="0"/>
              <w:rPr>
                <w:color w:val="FF0000"/>
              </w:rPr>
            </w:pPr>
            <w:r>
              <w:rPr>
                <w:color w:val="FF0000"/>
              </w:rPr>
              <w:t>Nhà hảo tâm</w:t>
            </w:r>
          </w:p>
        </w:tc>
        <w:tc>
          <w:tcPr>
            <w:tcW w:w="5529" w:type="dxa"/>
          </w:tcPr>
          <w:p w14:paraId="55C115EF" w14:textId="0BDF8272" w:rsidR="00370CCC" w:rsidRDefault="00370CCC" w:rsidP="00DB0588">
            <w:pPr>
              <w:pStyle w:val="FormChuan"/>
              <w:numPr>
                <w:ilvl w:val="0"/>
                <w:numId w:val="11"/>
              </w:numPr>
            </w:pPr>
            <w:r>
              <w:t>Nhập vào họ tên, ngày sinh, số tài khoản cần chỉnh sửa</w:t>
            </w:r>
          </w:p>
          <w:p w14:paraId="6B7347C4" w14:textId="4276ADFE" w:rsidR="00370CCC" w:rsidRDefault="00370CCC" w:rsidP="00DB0588">
            <w:pPr>
              <w:pStyle w:val="FormChuan"/>
              <w:numPr>
                <w:ilvl w:val="0"/>
                <w:numId w:val="11"/>
              </w:numPr>
            </w:pPr>
            <w:r>
              <w:t>Bấm nút cập nhật</w:t>
            </w:r>
          </w:p>
          <w:p w14:paraId="40951128" w14:textId="2DB6152C" w:rsidR="00370CCC" w:rsidRPr="009E5342" w:rsidRDefault="00370CCC" w:rsidP="006E7AA1">
            <w:pPr>
              <w:pStyle w:val="FormChuan"/>
              <w:ind w:left="360" w:firstLine="0"/>
            </w:pPr>
            <w:r>
              <w:rPr>
                <w:noProof/>
              </w:rPr>
              <w:drawing>
                <wp:inline distT="0" distB="0" distL="0" distR="0" wp14:anchorId="3D5711C6" wp14:editId="66692560">
                  <wp:extent cx="1485900" cy="2875086"/>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5900" cy="2875086"/>
                          </a:xfrm>
                          <a:prstGeom prst="rect">
                            <a:avLst/>
                          </a:prstGeom>
                        </pic:spPr>
                      </pic:pic>
                    </a:graphicData>
                  </a:graphic>
                </wp:inline>
              </w:drawing>
            </w:r>
          </w:p>
        </w:tc>
      </w:tr>
      <w:tr w:rsidR="00370CCC" w:rsidRPr="009E5342" w14:paraId="61B87E09" w14:textId="77777777" w:rsidTr="00957D81">
        <w:trPr>
          <w:trHeight w:val="5383"/>
        </w:trPr>
        <w:tc>
          <w:tcPr>
            <w:tcW w:w="1809" w:type="dxa"/>
          </w:tcPr>
          <w:p w14:paraId="5AB401D6" w14:textId="5A69749C" w:rsidR="00370CCC" w:rsidRDefault="00370CCC" w:rsidP="006E7AA1">
            <w:pPr>
              <w:pStyle w:val="thongthuong"/>
              <w:ind w:firstLine="0"/>
              <w:rPr>
                <w:color w:val="FF0000"/>
              </w:rPr>
            </w:pPr>
            <w:r>
              <w:rPr>
                <w:color w:val="FF0000"/>
              </w:rPr>
              <w:t>Thay đổi mật khẩu</w:t>
            </w:r>
          </w:p>
        </w:tc>
        <w:tc>
          <w:tcPr>
            <w:tcW w:w="2268" w:type="dxa"/>
          </w:tcPr>
          <w:p w14:paraId="46B75000" w14:textId="0DCA553F" w:rsidR="00370CCC" w:rsidRDefault="00370CCC" w:rsidP="006E7AA1">
            <w:pPr>
              <w:pStyle w:val="thongthuong"/>
              <w:ind w:firstLine="0"/>
              <w:rPr>
                <w:color w:val="FF0000"/>
              </w:rPr>
            </w:pPr>
            <w:r>
              <w:rPr>
                <w:color w:val="FF0000"/>
              </w:rPr>
              <w:t>Nhà hảo tâm</w:t>
            </w:r>
          </w:p>
        </w:tc>
        <w:tc>
          <w:tcPr>
            <w:tcW w:w="5529" w:type="dxa"/>
          </w:tcPr>
          <w:p w14:paraId="15E4E6F4" w14:textId="069350E9" w:rsidR="00370CCC" w:rsidRDefault="00370CCC" w:rsidP="00DB0588">
            <w:pPr>
              <w:pStyle w:val="FormChuan"/>
              <w:numPr>
                <w:ilvl w:val="0"/>
                <w:numId w:val="11"/>
              </w:numPr>
            </w:pPr>
            <w:r>
              <w:t>Nhập vào mật khẩu cũ, mật khẩu mới và xác nhận mật khẩu mới</w:t>
            </w:r>
          </w:p>
          <w:p w14:paraId="097CE7C6" w14:textId="4C93FF40" w:rsidR="00370CCC" w:rsidRDefault="00370CCC" w:rsidP="00DB0588">
            <w:pPr>
              <w:pStyle w:val="FormChuan"/>
              <w:numPr>
                <w:ilvl w:val="0"/>
                <w:numId w:val="11"/>
              </w:numPr>
            </w:pPr>
            <w:r>
              <w:t>Bấm nút xác nhận</w:t>
            </w:r>
          </w:p>
          <w:p w14:paraId="0184E100" w14:textId="73191435" w:rsidR="00370CCC" w:rsidRDefault="00370CCC" w:rsidP="00ED05FB">
            <w:pPr>
              <w:pStyle w:val="FormChuan"/>
              <w:ind w:left="360" w:firstLine="0"/>
            </w:pPr>
            <w:r>
              <w:rPr>
                <w:noProof/>
              </w:rPr>
              <w:lastRenderedPageBreak/>
              <w:drawing>
                <wp:inline distT="0" distB="0" distL="0" distR="0" wp14:anchorId="6D1385B1" wp14:editId="7BDD47D1">
                  <wp:extent cx="1457719" cy="28289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72029" cy="2856695"/>
                          </a:xfrm>
                          <a:prstGeom prst="rect">
                            <a:avLst/>
                          </a:prstGeom>
                        </pic:spPr>
                      </pic:pic>
                    </a:graphicData>
                  </a:graphic>
                </wp:inline>
              </w:drawing>
            </w:r>
          </w:p>
        </w:tc>
      </w:tr>
    </w:tbl>
    <w:p w14:paraId="70D06704" w14:textId="2962364D" w:rsidR="00F3134C" w:rsidRDefault="00D50AC5" w:rsidP="00F3134C">
      <w:pPr>
        <w:pStyle w:val="CapTbl1"/>
      </w:pPr>
      <w:bookmarkStart w:id="149" w:name="_Toc42442556"/>
      <w:bookmarkStart w:id="150" w:name="_Toc42507455"/>
      <w:r>
        <w:lastRenderedPageBreak/>
        <w:t>Bảng 4.3</w:t>
      </w:r>
      <w:r w:rsidRPr="003221F2">
        <w:t>:</w:t>
      </w:r>
      <w:r>
        <w:t xml:space="preserve"> Minh họa quy trình chỉnh sửa thông tin/thay đổi mật khẩu.</w:t>
      </w:r>
      <w:bookmarkEnd w:id="149"/>
      <w:bookmarkEnd w:id="150"/>
    </w:p>
    <w:p w14:paraId="608DBC6E" w14:textId="77777777" w:rsidR="00F3134C" w:rsidRDefault="00F3134C" w:rsidP="008701C9">
      <w:pPr>
        <w:pStyle w:val="L2"/>
        <w:sectPr w:rsidR="00F3134C" w:rsidSect="00A3520D">
          <w:pgSz w:w="12240" w:h="15840"/>
          <w:pgMar w:top="1134" w:right="1134" w:bottom="1134" w:left="1701" w:header="720" w:footer="720" w:gutter="0"/>
          <w:cols w:space="720"/>
          <w:docGrid w:linePitch="360"/>
        </w:sectPr>
      </w:pPr>
    </w:p>
    <w:p w14:paraId="4899A12B" w14:textId="59BA70FF" w:rsidR="00ED05FB" w:rsidRDefault="00ED05FB" w:rsidP="008701C9">
      <w:pPr>
        <w:pStyle w:val="L2"/>
      </w:pPr>
      <w:bookmarkStart w:id="151" w:name="_Toc42507362"/>
      <w:r w:rsidRPr="00287118">
        <w:lastRenderedPageBreak/>
        <w:t>4.2</w:t>
      </w:r>
      <w:r>
        <w:t>.4. Minh họa quy trình quyên góp</w:t>
      </w:r>
      <w:bookmarkEnd w:id="151"/>
    </w:p>
    <w:tbl>
      <w:tblPr>
        <w:tblStyle w:val="TableGrid"/>
        <w:tblpPr w:leftFromText="180" w:rightFromText="180" w:vertAnchor="text" w:tblpY="1"/>
        <w:tblOverlap w:val="never"/>
        <w:tblW w:w="9606" w:type="dxa"/>
        <w:tblLook w:val="04A0" w:firstRow="1" w:lastRow="0" w:firstColumn="1" w:lastColumn="0" w:noHBand="0" w:noVBand="1"/>
      </w:tblPr>
      <w:tblGrid>
        <w:gridCol w:w="1809"/>
        <w:gridCol w:w="2268"/>
        <w:gridCol w:w="5529"/>
      </w:tblGrid>
      <w:tr w:rsidR="00370CCC" w:rsidRPr="00441160" w14:paraId="08CBBA05" w14:textId="77777777" w:rsidTr="00957D81">
        <w:tc>
          <w:tcPr>
            <w:tcW w:w="1809" w:type="dxa"/>
            <w:shd w:val="clear" w:color="auto" w:fill="BFBFBF" w:themeFill="background1" w:themeFillShade="BF"/>
          </w:tcPr>
          <w:p w14:paraId="5CB411C5" w14:textId="67779749" w:rsidR="00370CCC" w:rsidRPr="00441160" w:rsidRDefault="00370CCC" w:rsidP="006E7AA1">
            <w:pPr>
              <w:pStyle w:val="thongthuong"/>
              <w:ind w:firstLine="0"/>
              <w:jc w:val="center"/>
              <w:rPr>
                <w:b/>
                <w:i/>
                <w:iCs/>
                <w:color w:val="FF0000"/>
              </w:rPr>
            </w:pPr>
            <w:r>
              <w:rPr>
                <w:b/>
                <w:i/>
                <w:iCs/>
                <w:color w:val="FF0000"/>
              </w:rPr>
              <w:t>Quy trình</w:t>
            </w:r>
          </w:p>
        </w:tc>
        <w:tc>
          <w:tcPr>
            <w:tcW w:w="2268" w:type="dxa"/>
            <w:shd w:val="clear" w:color="auto" w:fill="BFBFBF" w:themeFill="background1" w:themeFillShade="BF"/>
          </w:tcPr>
          <w:p w14:paraId="031AA56F" w14:textId="77777777" w:rsidR="00370CCC" w:rsidRPr="00441160" w:rsidRDefault="00370CCC" w:rsidP="006E7AA1">
            <w:pPr>
              <w:pStyle w:val="thongthuong"/>
              <w:ind w:firstLine="0"/>
              <w:jc w:val="center"/>
              <w:rPr>
                <w:b/>
                <w:i/>
                <w:iCs/>
                <w:color w:val="FF0000"/>
              </w:rPr>
            </w:pPr>
            <w:r>
              <w:rPr>
                <w:b/>
                <w:i/>
                <w:iCs/>
                <w:color w:val="FF0000"/>
              </w:rPr>
              <w:t>ĐTTH</w:t>
            </w:r>
          </w:p>
        </w:tc>
        <w:tc>
          <w:tcPr>
            <w:tcW w:w="5529" w:type="dxa"/>
            <w:shd w:val="clear" w:color="auto" w:fill="BFBFBF" w:themeFill="background1" w:themeFillShade="BF"/>
          </w:tcPr>
          <w:p w14:paraId="30495842" w14:textId="77777777" w:rsidR="00370CCC" w:rsidRPr="00441160" w:rsidRDefault="00370CCC" w:rsidP="006E7AA1">
            <w:pPr>
              <w:pStyle w:val="thongthuong"/>
              <w:ind w:firstLine="0"/>
              <w:jc w:val="center"/>
              <w:rPr>
                <w:b/>
                <w:i/>
                <w:iCs/>
                <w:color w:val="FF0000"/>
              </w:rPr>
            </w:pPr>
            <w:r>
              <w:rPr>
                <w:b/>
                <w:i/>
                <w:iCs/>
                <w:color w:val="FF0000"/>
              </w:rPr>
              <w:t>Quy trình thực hiện</w:t>
            </w:r>
          </w:p>
        </w:tc>
      </w:tr>
      <w:tr w:rsidR="00370CCC" w:rsidRPr="009E5342" w14:paraId="1502D619" w14:textId="77777777" w:rsidTr="00957D81">
        <w:trPr>
          <w:trHeight w:val="5577"/>
        </w:trPr>
        <w:tc>
          <w:tcPr>
            <w:tcW w:w="1809" w:type="dxa"/>
          </w:tcPr>
          <w:p w14:paraId="01CA3D26" w14:textId="480176F6" w:rsidR="00370CCC" w:rsidRPr="00271576" w:rsidRDefault="00370CCC" w:rsidP="006E7AA1">
            <w:pPr>
              <w:pStyle w:val="thongthuong"/>
              <w:ind w:firstLine="0"/>
              <w:rPr>
                <w:color w:val="FF0000"/>
              </w:rPr>
            </w:pPr>
            <w:r>
              <w:rPr>
                <w:color w:val="FF0000"/>
              </w:rPr>
              <w:t>Quyên góp</w:t>
            </w:r>
          </w:p>
        </w:tc>
        <w:tc>
          <w:tcPr>
            <w:tcW w:w="2268" w:type="dxa"/>
          </w:tcPr>
          <w:p w14:paraId="46989878" w14:textId="77777777" w:rsidR="00370CCC" w:rsidRPr="00271576" w:rsidRDefault="00370CCC" w:rsidP="006E7AA1">
            <w:pPr>
              <w:pStyle w:val="thongthuong"/>
              <w:ind w:firstLine="0"/>
              <w:rPr>
                <w:color w:val="FF0000"/>
              </w:rPr>
            </w:pPr>
            <w:r>
              <w:rPr>
                <w:color w:val="FF0000"/>
              </w:rPr>
              <w:t>Nhà hảo tâm</w:t>
            </w:r>
          </w:p>
        </w:tc>
        <w:tc>
          <w:tcPr>
            <w:tcW w:w="5529" w:type="dxa"/>
          </w:tcPr>
          <w:p w14:paraId="671E203D" w14:textId="64C9C09A" w:rsidR="00370CCC" w:rsidRDefault="00370CCC" w:rsidP="00DB0588">
            <w:pPr>
              <w:pStyle w:val="FormChuan"/>
              <w:numPr>
                <w:ilvl w:val="0"/>
                <w:numId w:val="11"/>
              </w:numPr>
            </w:pPr>
            <w:r>
              <w:t>Bấm nút quyên góp</w:t>
            </w:r>
          </w:p>
          <w:p w14:paraId="09C7C38B" w14:textId="03C45158" w:rsidR="00370CCC" w:rsidRDefault="00370CCC" w:rsidP="00DB0588">
            <w:pPr>
              <w:pStyle w:val="FormChuan"/>
              <w:numPr>
                <w:ilvl w:val="0"/>
                <w:numId w:val="11"/>
              </w:numPr>
            </w:pPr>
            <w:r>
              <w:t>Nhập vào số tiền muốn quyên góp</w:t>
            </w:r>
          </w:p>
          <w:p w14:paraId="1D714EF3" w14:textId="5FDBDD49" w:rsidR="00370CCC" w:rsidRDefault="00370CCC" w:rsidP="00DB0588">
            <w:pPr>
              <w:pStyle w:val="FormChuan"/>
              <w:numPr>
                <w:ilvl w:val="0"/>
                <w:numId w:val="11"/>
              </w:numPr>
            </w:pPr>
            <w:r>
              <w:t>Bấm nút quyên góp</w:t>
            </w:r>
          </w:p>
          <w:p w14:paraId="4FA556E1" w14:textId="27ADD451" w:rsidR="00370CCC" w:rsidRPr="009E5342" w:rsidRDefault="00370CCC" w:rsidP="006E7AA1">
            <w:pPr>
              <w:pStyle w:val="FormChuan"/>
              <w:ind w:left="360" w:firstLine="0"/>
            </w:pPr>
            <w:r>
              <w:rPr>
                <w:noProof/>
              </w:rPr>
              <w:drawing>
                <wp:inline distT="0" distB="0" distL="0" distR="0" wp14:anchorId="7CB5AA76" wp14:editId="4300580D">
                  <wp:extent cx="1300557" cy="25016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00557" cy="2501660"/>
                          </a:xfrm>
                          <a:prstGeom prst="rect">
                            <a:avLst/>
                          </a:prstGeom>
                        </pic:spPr>
                      </pic:pic>
                    </a:graphicData>
                  </a:graphic>
                </wp:inline>
              </w:drawing>
            </w:r>
            <w:r>
              <w:t xml:space="preserve">        </w:t>
            </w:r>
            <w:r>
              <w:rPr>
                <w:noProof/>
              </w:rPr>
              <w:drawing>
                <wp:inline distT="0" distB="0" distL="0" distR="0" wp14:anchorId="0AF23C18" wp14:editId="158A869A">
                  <wp:extent cx="1294102" cy="2511631"/>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572" cy="2574650"/>
                          </a:xfrm>
                          <a:prstGeom prst="rect">
                            <a:avLst/>
                          </a:prstGeom>
                        </pic:spPr>
                      </pic:pic>
                    </a:graphicData>
                  </a:graphic>
                </wp:inline>
              </w:drawing>
            </w:r>
          </w:p>
        </w:tc>
      </w:tr>
    </w:tbl>
    <w:p w14:paraId="59A3A62E" w14:textId="7634C6CF" w:rsidR="00554A66" w:rsidRPr="00316AFD" w:rsidRDefault="00554A66" w:rsidP="00957D81">
      <w:pPr>
        <w:pStyle w:val="CapPic1"/>
      </w:pPr>
      <w:bookmarkStart w:id="152" w:name="_Toc42507386"/>
      <w:bookmarkStart w:id="153" w:name="_Toc42507482"/>
      <w:r>
        <w:t>Bảng 4.</w:t>
      </w:r>
      <w:r w:rsidR="00BF7816">
        <w:t>4</w:t>
      </w:r>
      <w:r w:rsidRPr="003221F2">
        <w:t>:</w:t>
      </w:r>
      <w:r>
        <w:t xml:space="preserve"> Minh họa quy trình quyên góp.</w:t>
      </w:r>
      <w:bookmarkEnd w:id="152"/>
      <w:bookmarkEnd w:id="153"/>
    </w:p>
    <w:p w14:paraId="28B6173D" w14:textId="77777777" w:rsidR="00ED05FB" w:rsidRDefault="00ED05FB" w:rsidP="00ED05FB">
      <w:pPr>
        <w:pStyle w:val="FormChuan"/>
      </w:pPr>
    </w:p>
    <w:p w14:paraId="1B6065B9" w14:textId="77777777" w:rsidR="006D4FA0" w:rsidRPr="00824672" w:rsidRDefault="006D4FA0" w:rsidP="00287118">
      <w:pPr>
        <w:rPr>
          <w:b/>
          <w:sz w:val="32"/>
          <w:szCs w:val="32"/>
          <w:lang w:val="vi-VN"/>
        </w:rPr>
      </w:pPr>
    </w:p>
    <w:p w14:paraId="5C2B1D15" w14:textId="77777777" w:rsidR="006D4FA0" w:rsidRPr="00824672" w:rsidRDefault="006D4FA0" w:rsidP="009C42A0">
      <w:pPr>
        <w:jc w:val="center"/>
        <w:rPr>
          <w:b/>
          <w:sz w:val="32"/>
          <w:szCs w:val="32"/>
          <w:lang w:val="vi-VN"/>
        </w:rPr>
      </w:pPr>
    </w:p>
    <w:p w14:paraId="7D079547" w14:textId="77777777" w:rsidR="006D4FA0" w:rsidRPr="00824672" w:rsidRDefault="006D4FA0" w:rsidP="009C42A0">
      <w:pPr>
        <w:jc w:val="center"/>
        <w:rPr>
          <w:b/>
          <w:sz w:val="32"/>
          <w:szCs w:val="32"/>
          <w:lang w:val="vi-VN"/>
        </w:rPr>
      </w:pPr>
    </w:p>
    <w:p w14:paraId="26F6BF27" w14:textId="77777777" w:rsidR="006D4FA0" w:rsidRPr="00824672" w:rsidRDefault="006D4FA0" w:rsidP="009C42A0">
      <w:pPr>
        <w:jc w:val="center"/>
        <w:rPr>
          <w:b/>
          <w:sz w:val="32"/>
          <w:szCs w:val="32"/>
          <w:lang w:val="vi-VN"/>
        </w:rPr>
      </w:pPr>
    </w:p>
    <w:p w14:paraId="63100678" w14:textId="77777777" w:rsidR="006D4FA0" w:rsidRPr="00824672" w:rsidRDefault="006D4FA0" w:rsidP="009C42A0">
      <w:pPr>
        <w:jc w:val="center"/>
        <w:rPr>
          <w:b/>
          <w:sz w:val="32"/>
          <w:szCs w:val="32"/>
          <w:lang w:val="vi-VN"/>
        </w:rPr>
      </w:pPr>
    </w:p>
    <w:p w14:paraId="78D5187C" w14:textId="77777777" w:rsidR="006D4FA0" w:rsidRPr="00824672" w:rsidRDefault="006D4FA0" w:rsidP="009C42A0">
      <w:pPr>
        <w:jc w:val="center"/>
        <w:rPr>
          <w:b/>
          <w:sz w:val="32"/>
          <w:szCs w:val="32"/>
          <w:lang w:val="vi-VN"/>
        </w:rPr>
      </w:pPr>
    </w:p>
    <w:p w14:paraId="3CD095E6" w14:textId="77777777" w:rsidR="006D4FA0" w:rsidRPr="00824672" w:rsidRDefault="006D4FA0" w:rsidP="00616923">
      <w:pPr>
        <w:rPr>
          <w:b/>
          <w:sz w:val="32"/>
          <w:szCs w:val="32"/>
          <w:lang w:val="vi-VN"/>
        </w:rPr>
      </w:pPr>
    </w:p>
    <w:p w14:paraId="4E748D4A" w14:textId="495EDF49" w:rsidR="009C42A0" w:rsidRDefault="009C42A0" w:rsidP="0019402B">
      <w:pPr>
        <w:pStyle w:val="L1"/>
      </w:pPr>
      <w:bookmarkStart w:id="154" w:name="_Toc42507363"/>
      <w:r w:rsidRPr="00824672">
        <w:lastRenderedPageBreak/>
        <w:t>KẾT LUẬN</w:t>
      </w:r>
      <w:bookmarkEnd w:id="154"/>
    </w:p>
    <w:p w14:paraId="65573005" w14:textId="77777777" w:rsidR="00D0103B" w:rsidRPr="00D0103B" w:rsidRDefault="00D0103B" w:rsidP="00D0103B">
      <w:pPr>
        <w:pStyle w:val="FormChuan"/>
        <w:ind w:firstLine="0"/>
        <w:rPr>
          <w:b/>
          <w:bCs/>
        </w:rPr>
      </w:pPr>
      <w:r w:rsidRPr="00D0103B">
        <w:rPr>
          <w:b/>
          <w:bCs/>
        </w:rPr>
        <w:t>Kết quả đạt được của khóa luận</w:t>
      </w:r>
    </w:p>
    <w:p w14:paraId="7BC0F2BD" w14:textId="5F80DBB1" w:rsidR="00CE4135" w:rsidRPr="00765C14" w:rsidRDefault="00D0103B" w:rsidP="00765C14">
      <w:pPr>
        <w:pStyle w:val="FormChuan"/>
      </w:pPr>
      <w:r w:rsidRPr="00765C14">
        <w:t xml:space="preserve">Trong thời gian thực hiện bài khóa luận này em đã tìm hiểu được </w:t>
      </w:r>
      <w:r w:rsidR="00CE4135" w:rsidRPr="00765C14">
        <w:t>cách để xây dựng một ứng dụng trên môi trường mobile app bằng ngôn ngữ React-native</w:t>
      </w:r>
      <w:r w:rsidRPr="00765C14">
        <w:t xml:space="preserve">. </w:t>
      </w:r>
      <w:r w:rsidR="00CE4135" w:rsidRPr="00765C14">
        <w:t xml:space="preserve">Cùng với đó là </w:t>
      </w:r>
    </w:p>
    <w:p w14:paraId="5CDA0D53" w14:textId="1C6F7AA6" w:rsidR="00D0103B" w:rsidRPr="00765C14" w:rsidRDefault="00D0103B" w:rsidP="00765C14">
      <w:pPr>
        <w:pStyle w:val="FormChuan"/>
      </w:pPr>
      <w:r w:rsidRPr="00765C14">
        <w:t>Bên cạnh đó là đề xuất thêm một số các phương án để phát triển đề tài trong tương lai.</w:t>
      </w:r>
    </w:p>
    <w:p w14:paraId="7C85221F" w14:textId="77777777" w:rsidR="00785C5E" w:rsidRPr="001E692E" w:rsidRDefault="00785C5E" w:rsidP="001E692E">
      <w:pPr>
        <w:pStyle w:val="FormChuan"/>
      </w:pPr>
    </w:p>
    <w:p w14:paraId="685D1E41" w14:textId="77777777" w:rsidR="009C42A0" w:rsidRPr="00824672" w:rsidRDefault="009C42A0" w:rsidP="00477CA4">
      <w:pPr>
        <w:rPr>
          <w:szCs w:val="26"/>
          <w:lang w:val="vi-VN"/>
        </w:rPr>
      </w:pPr>
    </w:p>
    <w:p w14:paraId="575EA3AA" w14:textId="77777777" w:rsidR="009C42A0" w:rsidRPr="00824672" w:rsidRDefault="009C42A0" w:rsidP="00477CA4">
      <w:pPr>
        <w:rPr>
          <w:szCs w:val="26"/>
          <w:lang w:val="vi-VN"/>
        </w:rPr>
      </w:pPr>
    </w:p>
    <w:p w14:paraId="64B99ADB" w14:textId="77777777" w:rsidR="009C42A0" w:rsidRPr="00824672" w:rsidRDefault="009C42A0" w:rsidP="00477CA4">
      <w:pPr>
        <w:rPr>
          <w:szCs w:val="26"/>
          <w:lang w:val="vi-VN"/>
        </w:rPr>
      </w:pPr>
    </w:p>
    <w:p w14:paraId="3F76A531" w14:textId="77777777" w:rsidR="009C42A0" w:rsidRPr="00824672" w:rsidRDefault="009C42A0" w:rsidP="00477CA4">
      <w:pPr>
        <w:rPr>
          <w:szCs w:val="26"/>
          <w:lang w:val="vi-VN"/>
        </w:rPr>
      </w:pPr>
    </w:p>
    <w:p w14:paraId="45AC1647" w14:textId="77777777" w:rsidR="009C42A0" w:rsidRPr="00824672" w:rsidRDefault="009C42A0" w:rsidP="00477CA4">
      <w:pPr>
        <w:rPr>
          <w:szCs w:val="26"/>
          <w:lang w:val="vi-VN"/>
        </w:rPr>
      </w:pPr>
    </w:p>
    <w:p w14:paraId="75DF7496" w14:textId="77777777" w:rsidR="009C42A0" w:rsidRPr="00824672" w:rsidRDefault="009C42A0" w:rsidP="00477CA4">
      <w:pPr>
        <w:rPr>
          <w:szCs w:val="26"/>
          <w:lang w:val="vi-VN"/>
        </w:rPr>
      </w:pPr>
    </w:p>
    <w:p w14:paraId="188893AF" w14:textId="77777777" w:rsidR="00114B63" w:rsidRPr="00824672" w:rsidRDefault="00114B63" w:rsidP="00477CA4">
      <w:pPr>
        <w:rPr>
          <w:szCs w:val="26"/>
          <w:lang w:val="vi-VN"/>
        </w:rPr>
      </w:pPr>
    </w:p>
    <w:p w14:paraId="4A965759" w14:textId="77777777" w:rsidR="00114B63" w:rsidRPr="00824672" w:rsidRDefault="00114B63" w:rsidP="00477CA4">
      <w:pPr>
        <w:rPr>
          <w:szCs w:val="26"/>
          <w:lang w:val="vi-VN"/>
        </w:rPr>
      </w:pPr>
    </w:p>
    <w:p w14:paraId="04A1C2B5" w14:textId="77777777" w:rsidR="00114B63" w:rsidRPr="00824672" w:rsidRDefault="00114B63" w:rsidP="00477CA4">
      <w:pPr>
        <w:rPr>
          <w:szCs w:val="26"/>
          <w:lang w:val="vi-VN"/>
        </w:rPr>
      </w:pPr>
    </w:p>
    <w:p w14:paraId="4CB75745" w14:textId="77777777" w:rsidR="00114B63" w:rsidRPr="00824672" w:rsidRDefault="00114B63" w:rsidP="00477CA4">
      <w:pPr>
        <w:rPr>
          <w:szCs w:val="26"/>
          <w:lang w:val="vi-VN"/>
        </w:rPr>
      </w:pPr>
    </w:p>
    <w:p w14:paraId="309BD0C7" w14:textId="77777777" w:rsidR="00114B63" w:rsidRPr="00824672" w:rsidRDefault="00114B63" w:rsidP="00477CA4">
      <w:pPr>
        <w:rPr>
          <w:szCs w:val="26"/>
          <w:lang w:val="vi-VN"/>
        </w:rPr>
      </w:pPr>
    </w:p>
    <w:p w14:paraId="64A52C8C" w14:textId="77777777" w:rsidR="00114B63" w:rsidRPr="00824672" w:rsidRDefault="00114B63" w:rsidP="00477CA4">
      <w:pPr>
        <w:rPr>
          <w:szCs w:val="26"/>
          <w:lang w:val="vi-VN"/>
        </w:rPr>
      </w:pPr>
    </w:p>
    <w:p w14:paraId="2FAAD0ED" w14:textId="77777777" w:rsidR="00114B63" w:rsidRPr="00824672" w:rsidRDefault="00114B63" w:rsidP="00477CA4">
      <w:pPr>
        <w:rPr>
          <w:szCs w:val="26"/>
          <w:lang w:val="vi-VN"/>
        </w:rPr>
      </w:pPr>
    </w:p>
    <w:p w14:paraId="471DD450" w14:textId="77777777" w:rsidR="00114B63" w:rsidRPr="00824672" w:rsidRDefault="00114B63" w:rsidP="00477CA4">
      <w:pPr>
        <w:rPr>
          <w:szCs w:val="26"/>
          <w:lang w:val="vi-VN"/>
        </w:rPr>
      </w:pPr>
    </w:p>
    <w:p w14:paraId="5E66CE16" w14:textId="112FCB9B" w:rsidR="00114B63" w:rsidRDefault="00114B63" w:rsidP="00477CA4">
      <w:pPr>
        <w:rPr>
          <w:szCs w:val="26"/>
          <w:lang w:val="vi-VN"/>
        </w:rPr>
      </w:pPr>
    </w:p>
    <w:p w14:paraId="71A2A703" w14:textId="77777777" w:rsidR="000254C7" w:rsidRPr="00824672" w:rsidRDefault="000254C7" w:rsidP="00477CA4">
      <w:pPr>
        <w:rPr>
          <w:szCs w:val="26"/>
          <w:lang w:val="vi-VN"/>
        </w:rPr>
      </w:pPr>
    </w:p>
    <w:p w14:paraId="0CE0BE65" w14:textId="77777777" w:rsidR="00114B63" w:rsidRPr="00824672" w:rsidRDefault="00114B63" w:rsidP="00477CA4">
      <w:pPr>
        <w:rPr>
          <w:szCs w:val="26"/>
          <w:lang w:val="vi-VN"/>
        </w:rPr>
      </w:pPr>
    </w:p>
    <w:p w14:paraId="62AED845" w14:textId="77777777" w:rsidR="00114B63" w:rsidRPr="00824672" w:rsidRDefault="00114B63" w:rsidP="00785C5E">
      <w:pPr>
        <w:pStyle w:val="L1"/>
      </w:pPr>
      <w:bookmarkStart w:id="155" w:name="_Toc42507364"/>
      <w:r w:rsidRPr="00824672">
        <w:lastRenderedPageBreak/>
        <w:t>PHỤ LỤC</w:t>
      </w:r>
      <w:bookmarkEnd w:id="155"/>
    </w:p>
    <w:p w14:paraId="0F871A7D" w14:textId="65D22592" w:rsidR="00114B63" w:rsidRDefault="000254C7" w:rsidP="00114B63">
      <w:pPr>
        <w:rPr>
          <w:b/>
          <w:szCs w:val="26"/>
        </w:rPr>
      </w:pPr>
      <w:r>
        <w:rPr>
          <w:b/>
          <w:szCs w:val="26"/>
        </w:rPr>
        <w:t>Tạp chí công thương</w:t>
      </w:r>
    </w:p>
    <w:p w14:paraId="19B9578A" w14:textId="23D2C645" w:rsidR="000254C7" w:rsidRPr="000254C7" w:rsidRDefault="000254C7" w:rsidP="000254C7">
      <w:pPr>
        <w:jc w:val="center"/>
        <w:rPr>
          <w:b/>
          <w:szCs w:val="26"/>
        </w:rPr>
      </w:pPr>
      <w:r>
        <w:rPr>
          <w:noProof/>
        </w:rPr>
        <w:drawing>
          <wp:inline distT="0" distB="0" distL="0" distR="0" wp14:anchorId="46F31053" wp14:editId="6B1C22E5">
            <wp:extent cx="5890083" cy="7396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010" cy="7463134"/>
                    </a:xfrm>
                    <a:prstGeom prst="rect">
                      <a:avLst/>
                    </a:prstGeom>
                    <a:noFill/>
                    <a:ln>
                      <a:noFill/>
                    </a:ln>
                  </pic:spPr>
                </pic:pic>
              </a:graphicData>
            </a:graphic>
          </wp:inline>
        </w:drawing>
      </w:r>
    </w:p>
    <w:p w14:paraId="35599FF9" w14:textId="0287FB7A" w:rsidR="000254C7" w:rsidRDefault="000254C7" w:rsidP="00114B63">
      <w:pPr>
        <w:rPr>
          <w:b/>
          <w:szCs w:val="26"/>
          <w:lang w:val="vi-VN"/>
        </w:rPr>
        <w:sectPr w:rsidR="000254C7" w:rsidSect="00A3520D">
          <w:pgSz w:w="12240" w:h="15840"/>
          <w:pgMar w:top="1134" w:right="1134" w:bottom="1134" w:left="1701" w:header="720" w:footer="720" w:gutter="0"/>
          <w:cols w:space="720"/>
          <w:docGrid w:linePitch="360"/>
        </w:sectPr>
      </w:pPr>
      <w:r>
        <w:rPr>
          <w:noProof/>
        </w:rPr>
        <w:lastRenderedPageBreak/>
        <w:drawing>
          <wp:inline distT="0" distB="0" distL="0" distR="0" wp14:anchorId="2A2FCA0A" wp14:editId="5283C2BE">
            <wp:extent cx="5972175" cy="77939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4D0FE229" w14:textId="43FF5481" w:rsidR="00114B63" w:rsidRPr="00824672" w:rsidRDefault="000254C7" w:rsidP="00114B63">
      <w:pPr>
        <w:rPr>
          <w:b/>
          <w:szCs w:val="26"/>
          <w:lang w:val="vi-VN"/>
        </w:rPr>
      </w:pPr>
      <w:r>
        <w:rPr>
          <w:noProof/>
        </w:rPr>
        <w:lastRenderedPageBreak/>
        <w:drawing>
          <wp:inline distT="0" distB="0" distL="0" distR="0" wp14:anchorId="6CA80C24" wp14:editId="52FCF50F">
            <wp:extent cx="5972175" cy="7805420"/>
            <wp:effectExtent l="0" t="0" r="952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7805420"/>
                    </a:xfrm>
                    <a:prstGeom prst="rect">
                      <a:avLst/>
                    </a:prstGeom>
                    <a:noFill/>
                    <a:ln>
                      <a:noFill/>
                    </a:ln>
                  </pic:spPr>
                </pic:pic>
              </a:graphicData>
            </a:graphic>
          </wp:inline>
        </w:drawing>
      </w:r>
    </w:p>
    <w:p w14:paraId="756413EF" w14:textId="77777777" w:rsidR="00114B63" w:rsidRPr="00824672" w:rsidRDefault="00114B63" w:rsidP="00114B63">
      <w:pPr>
        <w:rPr>
          <w:b/>
          <w:szCs w:val="26"/>
          <w:lang w:val="vi-VN"/>
        </w:rPr>
      </w:pPr>
    </w:p>
    <w:p w14:paraId="345A4A0A" w14:textId="64872779" w:rsidR="00114B63" w:rsidRPr="00824672" w:rsidRDefault="000254C7" w:rsidP="00114B63">
      <w:pPr>
        <w:rPr>
          <w:b/>
          <w:szCs w:val="26"/>
          <w:lang w:val="vi-VN"/>
        </w:rPr>
      </w:pPr>
      <w:r>
        <w:rPr>
          <w:noProof/>
        </w:rPr>
        <w:lastRenderedPageBreak/>
        <w:drawing>
          <wp:inline distT="0" distB="0" distL="0" distR="0" wp14:anchorId="22EFC074" wp14:editId="67055653">
            <wp:extent cx="5972175" cy="793877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7938770"/>
                    </a:xfrm>
                    <a:prstGeom prst="rect">
                      <a:avLst/>
                    </a:prstGeom>
                    <a:noFill/>
                    <a:ln>
                      <a:noFill/>
                    </a:ln>
                  </pic:spPr>
                </pic:pic>
              </a:graphicData>
            </a:graphic>
          </wp:inline>
        </w:drawing>
      </w:r>
    </w:p>
    <w:p w14:paraId="06D72080" w14:textId="6DC246EC" w:rsidR="00114B63" w:rsidRPr="00824672" w:rsidRDefault="000254C7" w:rsidP="00114B63">
      <w:pPr>
        <w:rPr>
          <w:b/>
          <w:szCs w:val="26"/>
          <w:lang w:val="vi-VN"/>
        </w:rPr>
      </w:pPr>
      <w:r>
        <w:rPr>
          <w:noProof/>
        </w:rPr>
        <w:lastRenderedPageBreak/>
        <w:drawing>
          <wp:inline distT="0" distB="0" distL="0" distR="0" wp14:anchorId="486AE5B3" wp14:editId="6020C735">
            <wp:extent cx="5972175" cy="77939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06069131" w14:textId="77777777" w:rsidR="00114B63" w:rsidRPr="00824672" w:rsidRDefault="00114B63" w:rsidP="00114B63">
      <w:pPr>
        <w:rPr>
          <w:b/>
          <w:szCs w:val="26"/>
          <w:lang w:val="vi-VN"/>
        </w:rPr>
      </w:pPr>
    </w:p>
    <w:p w14:paraId="2C4223F8" w14:textId="217B96BC" w:rsidR="00114B63" w:rsidRPr="00824672" w:rsidRDefault="000254C7" w:rsidP="00114B63">
      <w:pPr>
        <w:rPr>
          <w:b/>
          <w:szCs w:val="26"/>
          <w:lang w:val="vi-VN"/>
        </w:rPr>
      </w:pPr>
      <w:r>
        <w:rPr>
          <w:noProof/>
        </w:rPr>
        <w:lastRenderedPageBreak/>
        <w:drawing>
          <wp:inline distT="0" distB="0" distL="0" distR="0" wp14:anchorId="5C0A9CE9" wp14:editId="4F80D0C5">
            <wp:extent cx="5972175" cy="7781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7781925"/>
                    </a:xfrm>
                    <a:prstGeom prst="rect">
                      <a:avLst/>
                    </a:prstGeom>
                    <a:noFill/>
                    <a:ln>
                      <a:noFill/>
                    </a:ln>
                  </pic:spPr>
                </pic:pic>
              </a:graphicData>
            </a:graphic>
          </wp:inline>
        </w:drawing>
      </w:r>
    </w:p>
    <w:p w14:paraId="006AAEA6" w14:textId="77777777" w:rsidR="00114B63" w:rsidRPr="00824672" w:rsidRDefault="00114B63" w:rsidP="00114B63">
      <w:pPr>
        <w:rPr>
          <w:b/>
          <w:szCs w:val="26"/>
          <w:lang w:val="vi-VN"/>
        </w:rPr>
      </w:pPr>
    </w:p>
    <w:p w14:paraId="17BAC9B5" w14:textId="2BB8B69D" w:rsidR="00114B63" w:rsidRPr="00824672" w:rsidRDefault="000254C7" w:rsidP="00114B63">
      <w:pPr>
        <w:rPr>
          <w:b/>
          <w:szCs w:val="26"/>
          <w:lang w:val="vi-VN"/>
        </w:rPr>
      </w:pPr>
      <w:r>
        <w:rPr>
          <w:noProof/>
        </w:rPr>
        <w:lastRenderedPageBreak/>
        <w:drawing>
          <wp:inline distT="0" distB="0" distL="0" distR="0" wp14:anchorId="24167403" wp14:editId="66D35C3E">
            <wp:extent cx="5972175" cy="7829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7829550"/>
                    </a:xfrm>
                    <a:prstGeom prst="rect">
                      <a:avLst/>
                    </a:prstGeom>
                    <a:noFill/>
                    <a:ln>
                      <a:noFill/>
                    </a:ln>
                  </pic:spPr>
                </pic:pic>
              </a:graphicData>
            </a:graphic>
          </wp:inline>
        </w:drawing>
      </w:r>
    </w:p>
    <w:p w14:paraId="73D8EF75" w14:textId="77777777" w:rsidR="00114B63" w:rsidRPr="00824672" w:rsidRDefault="00114B63" w:rsidP="00114B63">
      <w:pPr>
        <w:rPr>
          <w:b/>
          <w:szCs w:val="26"/>
          <w:lang w:val="vi-VN"/>
        </w:rPr>
      </w:pPr>
    </w:p>
    <w:p w14:paraId="64674484" w14:textId="4C359F13" w:rsidR="00114B63" w:rsidRPr="00824672" w:rsidRDefault="000254C7" w:rsidP="00114B63">
      <w:pPr>
        <w:rPr>
          <w:b/>
          <w:szCs w:val="26"/>
          <w:lang w:val="vi-VN"/>
        </w:rPr>
      </w:pPr>
      <w:r>
        <w:rPr>
          <w:noProof/>
        </w:rPr>
        <w:lastRenderedPageBreak/>
        <w:drawing>
          <wp:inline distT="0" distB="0" distL="0" distR="0" wp14:anchorId="334053BB" wp14:editId="3F6767E8">
            <wp:extent cx="59721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7769860"/>
                    </a:xfrm>
                    <a:prstGeom prst="rect">
                      <a:avLst/>
                    </a:prstGeom>
                    <a:noFill/>
                    <a:ln>
                      <a:noFill/>
                    </a:ln>
                  </pic:spPr>
                </pic:pic>
              </a:graphicData>
            </a:graphic>
          </wp:inline>
        </w:drawing>
      </w:r>
    </w:p>
    <w:p w14:paraId="68BC587D" w14:textId="77777777" w:rsidR="00114B63" w:rsidRPr="00824672" w:rsidRDefault="00114B63" w:rsidP="00114B63">
      <w:pPr>
        <w:rPr>
          <w:b/>
          <w:szCs w:val="26"/>
          <w:lang w:val="vi-VN"/>
        </w:rPr>
      </w:pPr>
    </w:p>
    <w:p w14:paraId="1C9B99C4" w14:textId="668D843A" w:rsidR="00114B63" w:rsidRPr="00824672" w:rsidRDefault="000254C7" w:rsidP="00114B63">
      <w:pPr>
        <w:rPr>
          <w:b/>
          <w:szCs w:val="26"/>
          <w:lang w:val="vi-VN"/>
        </w:rPr>
      </w:pPr>
      <w:r>
        <w:rPr>
          <w:noProof/>
        </w:rPr>
        <w:lastRenderedPageBreak/>
        <w:drawing>
          <wp:inline distT="0" distB="0" distL="0" distR="0" wp14:anchorId="02B32A17" wp14:editId="55FAA791">
            <wp:extent cx="5972175" cy="77939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67F4CD67" w14:textId="77777777" w:rsidR="00490D91" w:rsidRDefault="00490D91" w:rsidP="00616923">
      <w:pPr>
        <w:rPr>
          <w:b/>
          <w:sz w:val="32"/>
          <w:szCs w:val="32"/>
          <w:lang w:val="vi-VN"/>
        </w:rPr>
      </w:pPr>
    </w:p>
    <w:p w14:paraId="0696ED09" w14:textId="1D442DE7" w:rsidR="00114B63" w:rsidRPr="005D2ADE" w:rsidRDefault="00114B63" w:rsidP="005D2ADE">
      <w:pPr>
        <w:pStyle w:val="L1"/>
      </w:pPr>
      <w:bookmarkStart w:id="156" w:name="_Toc42507365"/>
      <w:r w:rsidRPr="00957A4C">
        <w:lastRenderedPageBreak/>
        <w:t>TÀI LIỆU THAM KHẢO</w:t>
      </w:r>
      <w:bookmarkEnd w:id="156"/>
    </w:p>
    <w:p w14:paraId="7ED0EF89" w14:textId="7261223B" w:rsidR="005D2ADE" w:rsidRDefault="005D2ADE" w:rsidP="005D2ADE">
      <w:pPr>
        <w:pStyle w:val="FormChuan"/>
        <w:numPr>
          <w:ilvl w:val="0"/>
          <w:numId w:val="48"/>
        </w:numPr>
      </w:pPr>
      <w:r>
        <w:t xml:space="preserve">Cẩm Linh (2016). Bốn cách làm từ thiện online không mất tiền? Quá dễ! </w:t>
      </w:r>
      <w:r w:rsidRPr="005D2ADE">
        <w:t>&lt;</w:t>
      </w:r>
      <w:hyperlink r:id="rId49" w:history="1">
        <w:r w:rsidRPr="005D2ADE">
          <w:rPr>
            <w:rStyle w:val="Hyperlink"/>
            <w:color w:val="auto"/>
            <w:u w:val="none"/>
          </w:rPr>
          <w:t>https://genk.vn/tin-ict/4-cach-lam-tu-thien-online-khong-mat-tien-qua-de-20151231091954203.chn</w:t>
        </w:r>
      </w:hyperlink>
      <w:r w:rsidRPr="005D2ADE">
        <w:t>&gt;</w:t>
      </w:r>
    </w:p>
    <w:p w14:paraId="136B38AF" w14:textId="1DAB6B09" w:rsidR="005D2ADE" w:rsidRDefault="005D2ADE" w:rsidP="005D2ADE">
      <w:pPr>
        <w:pStyle w:val="FormChuan"/>
        <w:numPr>
          <w:ilvl w:val="0"/>
          <w:numId w:val="48"/>
        </w:numPr>
      </w:pPr>
      <w:r>
        <w:t>Gio yeu thuong (2018). Happi</w:t>
      </w:r>
      <w:r w:rsidR="00757D0F">
        <w:t xml:space="preserve"> app ứng dụng hỗ trợ gây quỹ từ thiện. </w:t>
      </w:r>
      <w:r w:rsidR="00757D0F" w:rsidRPr="00757D0F">
        <w:t>&lt;</w:t>
      </w:r>
      <w:hyperlink r:id="rId50" w:history="1">
        <w:r w:rsidR="00757D0F" w:rsidRPr="00757D0F">
          <w:t>https://www.gioyeuthuong.vn/happi-app-ung-dung-ho-tro-gay-quy-tu-thien/</w:t>
        </w:r>
      </w:hyperlink>
      <w:r w:rsidR="00757D0F" w:rsidRPr="00757D0F">
        <w:t>&gt;</w:t>
      </w:r>
    </w:p>
    <w:p w14:paraId="54360765" w14:textId="751DB8C5" w:rsidR="00757D0F" w:rsidRDefault="00757D0F" w:rsidP="005D2ADE">
      <w:pPr>
        <w:pStyle w:val="FormChuan"/>
        <w:numPr>
          <w:ilvl w:val="0"/>
          <w:numId w:val="48"/>
        </w:numPr>
      </w:pPr>
      <w:r>
        <w:t>Hung Nguyen (2019). Lalas - Ứng dụng gây quỹ từ thiện của nhóm khởi nghiệp 9X. &lt;</w:t>
      </w:r>
      <w:hyperlink r:id="rId51" w:history="1">
        <w:r w:rsidRPr="00757D0F">
          <w:t>https://startupwheel.vn/ung-dung-gay-quy-tu-thien.html</w:t>
        </w:r>
      </w:hyperlink>
      <w:r w:rsidRPr="00757D0F">
        <w:t>&gt;</w:t>
      </w:r>
    </w:p>
    <w:p w14:paraId="1D148049" w14:textId="47CD02EB" w:rsidR="00757D0F" w:rsidRDefault="00757D0F" w:rsidP="00757D0F">
      <w:pPr>
        <w:pStyle w:val="FormChuan"/>
        <w:numPr>
          <w:ilvl w:val="0"/>
          <w:numId w:val="48"/>
        </w:numPr>
      </w:pPr>
      <w:r>
        <w:t xml:space="preserve">Minh Thi (2017). Người Việt ngày càng chi nhiều tiền làm từ thiện. </w:t>
      </w:r>
      <w:r w:rsidRPr="00757D0F">
        <w:t>&lt;</w:t>
      </w:r>
      <w:hyperlink r:id="rId52" w:history="1">
        <w:r w:rsidRPr="00757D0F">
          <w:t>https://laodong.vn/lao-dong-cuoi-tuan/nguoi-viet-ngay-cang-chi-nhieu-tien-lam-tu-thien-575355.ldo</w:t>
        </w:r>
      </w:hyperlink>
      <w:r w:rsidRPr="00757D0F">
        <w:t>&gt;</w:t>
      </w:r>
    </w:p>
    <w:p w14:paraId="1EF5D208" w14:textId="31436339" w:rsidR="00757D0F" w:rsidRDefault="00757D0F" w:rsidP="00757D0F">
      <w:pPr>
        <w:pStyle w:val="FormChuan"/>
        <w:numPr>
          <w:ilvl w:val="0"/>
          <w:numId w:val="48"/>
        </w:numPr>
      </w:pPr>
      <w:r>
        <w:t xml:space="preserve">Momo (2019). Cùng nuôi Heo Đất Momo chung tay làm ngàn điều hay. </w:t>
      </w:r>
      <w:r w:rsidRPr="00B93C5F">
        <w:t>&lt;</w:t>
      </w:r>
      <w:hyperlink r:id="rId53" w:history="1">
        <w:r w:rsidRPr="00B93C5F">
          <w:t>https://momo.vn/tin-tuc/tin-tuc-su-kien/cung-nuoi-heo-dat-momo-chung-tay-lam-ngan-dieu-hay-999</w:t>
        </w:r>
      </w:hyperlink>
      <w:r w:rsidRPr="00B93C5F">
        <w:t>&gt;</w:t>
      </w:r>
    </w:p>
    <w:p w14:paraId="01425EC6" w14:textId="57856676" w:rsidR="00757D0F" w:rsidRDefault="00757D0F" w:rsidP="00757D0F">
      <w:pPr>
        <w:pStyle w:val="FormChuan"/>
        <w:numPr>
          <w:ilvl w:val="0"/>
          <w:numId w:val="48"/>
        </w:numPr>
      </w:pPr>
      <w:r>
        <w:t xml:space="preserve">VinID (2019). Đóng góp từ thiện trên quỹ “Chuyện kể bé nghe” trên app VinID như thế nào? </w:t>
      </w:r>
      <w:r w:rsidRPr="00757D0F">
        <w:t>&lt;https://vinid.net/tin-tong-hop/dong-gop-tu-thien-cho-quy-chuyen-ke-be-nghe-tren-app-vinid-nhu-the-nao&gt;</w:t>
      </w:r>
    </w:p>
    <w:p w14:paraId="00CF9001" w14:textId="6E2B9A6A" w:rsidR="004A1C6C" w:rsidRDefault="00757D0F" w:rsidP="00757D0F">
      <w:pPr>
        <w:pStyle w:val="FormChuan"/>
        <w:numPr>
          <w:ilvl w:val="0"/>
          <w:numId w:val="48"/>
        </w:numPr>
      </w:pPr>
      <w:r>
        <w:t xml:space="preserve">NPSource (2018). The Ultimate List </w:t>
      </w:r>
      <w:proofErr w:type="gramStart"/>
      <w:r>
        <w:t>Of</w:t>
      </w:r>
      <w:proofErr w:type="gramEnd"/>
      <w:r>
        <w:t xml:space="preserve"> Charitable Giving Statistics For 2018. </w:t>
      </w:r>
      <w:r w:rsidRPr="00B93C5F">
        <w:t>&lt;</w:t>
      </w:r>
      <w:hyperlink r:id="rId54" w:history="1">
        <w:r w:rsidRPr="00B93C5F">
          <w:t>https://nonprofitssource.com/ online-giving-statistics</w:t>
        </w:r>
      </w:hyperlink>
      <w:r w:rsidRPr="00B93C5F">
        <w:t>&gt;</w:t>
      </w:r>
    </w:p>
    <w:p w14:paraId="306CC89B" w14:textId="77777777" w:rsidR="00B93C5F" w:rsidRDefault="00757D0F" w:rsidP="00B93C5F">
      <w:pPr>
        <w:pStyle w:val="FormChuan"/>
        <w:numPr>
          <w:ilvl w:val="0"/>
          <w:numId w:val="48"/>
        </w:numPr>
      </w:pPr>
      <w:r>
        <w:t>OpenWay (2019). Way4. Very Digital Payments.</w:t>
      </w:r>
      <w:r w:rsidR="00B93C5F">
        <w:t xml:space="preserve"> </w:t>
      </w:r>
    </w:p>
    <w:p w14:paraId="7B501339" w14:textId="3BBF2EA2" w:rsidR="00757D0F" w:rsidRPr="00B93C5F" w:rsidRDefault="00B93C5F" w:rsidP="00B93C5F">
      <w:pPr>
        <w:pStyle w:val="FormChuan"/>
      </w:pPr>
      <w:r w:rsidRPr="00B93C5F">
        <w:t>&lt;</w:t>
      </w:r>
      <w:hyperlink r:id="rId55" w:history="1">
        <w:r w:rsidRPr="00B93C5F">
          <w:rPr>
            <w:rStyle w:val="Hyperlink"/>
            <w:color w:val="auto"/>
            <w:u w:val="none"/>
          </w:rPr>
          <w:t>https://www.openwaygroup.com/way4-digital-payment-solutions</w:t>
        </w:r>
      </w:hyperlink>
      <w:r w:rsidRPr="00B93C5F">
        <w:t>&gt;</w:t>
      </w:r>
    </w:p>
    <w:p w14:paraId="7DF34384" w14:textId="4E5BA02D" w:rsidR="00B93C5F" w:rsidRDefault="00B93C5F" w:rsidP="00B93C5F">
      <w:pPr>
        <w:pStyle w:val="FormChuan"/>
        <w:numPr>
          <w:ilvl w:val="0"/>
          <w:numId w:val="48"/>
        </w:numPr>
      </w:pPr>
      <w:r>
        <w:t xml:space="preserve">SteelKiwi Inc (2018). Transforming the Philanthropic Landscape through Charity Mobile Apps. </w:t>
      </w:r>
    </w:p>
    <w:p w14:paraId="2C1CC35A" w14:textId="7422766E" w:rsidR="00B93C5F" w:rsidRPr="00B93C5F" w:rsidRDefault="00B93C5F" w:rsidP="00B93C5F">
      <w:pPr>
        <w:pStyle w:val="FormChuan"/>
      </w:pPr>
      <w:r w:rsidRPr="00B93C5F">
        <w:t>&lt;</w:t>
      </w:r>
      <w:hyperlink r:id="rId56" w:history="1">
        <w:r w:rsidRPr="00B93C5F">
          <w:rPr>
            <w:rStyle w:val="Hyperlink"/>
            <w:color w:val="auto"/>
            <w:u w:val="none"/>
          </w:rPr>
          <w:t>https://hackernoon.com/transforming-the-philanthropic-landscape-through-charity-mobile-apps-b789a5908d8e</w:t>
        </w:r>
      </w:hyperlink>
      <w:r w:rsidRPr="00B93C5F">
        <w:t>&gt;</w:t>
      </w:r>
    </w:p>
    <w:p w14:paraId="701F6B99" w14:textId="77777777" w:rsidR="00B93C5F" w:rsidRPr="00757D0F" w:rsidRDefault="00B93C5F" w:rsidP="00757D0F">
      <w:pPr>
        <w:pStyle w:val="FormChuan"/>
        <w:ind w:left="360" w:firstLine="0"/>
      </w:pPr>
    </w:p>
    <w:p w14:paraId="35D429C4" w14:textId="77777777" w:rsidR="004A1C6C" w:rsidRPr="00957A4C" w:rsidRDefault="004A1C6C" w:rsidP="00114B63">
      <w:pPr>
        <w:jc w:val="center"/>
        <w:rPr>
          <w:szCs w:val="26"/>
          <w:lang w:val="vi-VN"/>
        </w:rPr>
      </w:pPr>
    </w:p>
    <w:p w14:paraId="2677488F" w14:textId="77777777" w:rsidR="004A1C6C" w:rsidRDefault="004A1C6C" w:rsidP="00616923">
      <w:pPr>
        <w:rPr>
          <w:szCs w:val="26"/>
          <w:lang w:val="vi-VN"/>
        </w:rPr>
      </w:pPr>
    </w:p>
    <w:p w14:paraId="49276CF1" w14:textId="77777777" w:rsidR="00C3795B" w:rsidRPr="00957A4C" w:rsidRDefault="00C3795B" w:rsidP="00C3795B">
      <w:pPr>
        <w:jc w:val="center"/>
        <w:rPr>
          <w:b/>
          <w:sz w:val="32"/>
          <w:szCs w:val="32"/>
          <w:lang w:val="vi-VN"/>
        </w:rPr>
      </w:pPr>
      <w:r w:rsidRPr="00957A4C">
        <w:rPr>
          <w:b/>
          <w:sz w:val="32"/>
          <w:szCs w:val="32"/>
          <w:lang w:val="vi-VN"/>
        </w:rPr>
        <w:lastRenderedPageBreak/>
        <w:t>NHẬT KÝ THỰC TẬP</w:t>
      </w:r>
    </w:p>
    <w:p w14:paraId="088B2EF9" w14:textId="77777777" w:rsidR="00C3795B" w:rsidRPr="00957A4C" w:rsidRDefault="00C3795B" w:rsidP="00114B63">
      <w:pPr>
        <w:jc w:val="center"/>
        <w:rPr>
          <w:szCs w:val="26"/>
          <w:lang w:val="vi-VN"/>
        </w:rPr>
      </w:pPr>
    </w:p>
    <w:sectPr w:rsidR="00C3795B" w:rsidRPr="00957A4C" w:rsidSect="00A3520D">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D1DFC" w14:textId="77777777" w:rsidR="00AF59D0" w:rsidRDefault="00AF59D0" w:rsidP="007B10A2">
      <w:pPr>
        <w:spacing w:after="0" w:line="240" w:lineRule="auto"/>
      </w:pPr>
      <w:r>
        <w:separator/>
      </w:r>
    </w:p>
  </w:endnote>
  <w:endnote w:type="continuationSeparator" w:id="0">
    <w:p w14:paraId="6D8BB5E5" w14:textId="77777777" w:rsidR="00AF59D0" w:rsidRDefault="00AF59D0" w:rsidP="007B1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TimeH">
    <w:altName w:val="Courier New"/>
    <w:charset w:val="00"/>
    <w:family w:val="swiss"/>
    <w:pitch w:val="variable"/>
    <w:sig w:usb0="00000005"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F4409C" w14:paraId="6E404C56" w14:textId="77777777">
      <w:trPr>
        <w:trHeight w:hRule="exact" w:val="115"/>
        <w:jc w:val="center"/>
      </w:trPr>
      <w:tc>
        <w:tcPr>
          <w:tcW w:w="4686" w:type="dxa"/>
          <w:shd w:val="clear" w:color="auto" w:fill="4F81BD" w:themeFill="accent1"/>
          <w:tcMar>
            <w:top w:w="0" w:type="dxa"/>
            <w:bottom w:w="0" w:type="dxa"/>
          </w:tcMar>
        </w:tcPr>
        <w:p w14:paraId="0DE95743" w14:textId="77777777" w:rsidR="00F4409C" w:rsidRDefault="00F4409C">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4BC561A8" w14:textId="77777777" w:rsidR="00F4409C" w:rsidRDefault="00F4409C">
          <w:pPr>
            <w:pStyle w:val="Header"/>
            <w:tabs>
              <w:tab w:val="clear" w:pos="4680"/>
              <w:tab w:val="clear" w:pos="9360"/>
            </w:tabs>
            <w:jc w:val="right"/>
            <w:rPr>
              <w:caps/>
              <w:sz w:val="18"/>
            </w:rPr>
          </w:pPr>
        </w:p>
      </w:tc>
    </w:tr>
    <w:tr w:rsidR="00F4409C" w14:paraId="0BF40DBE" w14:textId="77777777">
      <w:trPr>
        <w:jc w:val="center"/>
      </w:trPr>
      <w:tc>
        <w:tcPr>
          <w:tcW w:w="4686" w:type="dxa"/>
          <w:shd w:val="clear" w:color="auto" w:fill="auto"/>
          <w:vAlign w:val="center"/>
        </w:tcPr>
        <w:p w14:paraId="33BD6512" w14:textId="5952CAB7" w:rsidR="00F4409C" w:rsidRPr="00BB0D67" w:rsidRDefault="00F4409C">
          <w:pPr>
            <w:pStyle w:val="Footer"/>
            <w:tabs>
              <w:tab w:val="clear" w:pos="4680"/>
              <w:tab w:val="clear" w:pos="9360"/>
            </w:tabs>
            <w:rPr>
              <w:caps/>
              <w:szCs w:val="26"/>
            </w:rPr>
          </w:pPr>
          <w:r w:rsidRPr="00BB0D67">
            <w:rPr>
              <w:caps/>
              <w:szCs w:val="26"/>
            </w:rPr>
            <w:t xml:space="preserve">Hà minh Tú – </w:t>
          </w:r>
          <w:r>
            <w:rPr>
              <w:caps/>
              <w:szCs w:val="26"/>
            </w:rPr>
            <w:t>k19httta</w:t>
          </w:r>
        </w:p>
      </w:tc>
      <w:tc>
        <w:tcPr>
          <w:tcW w:w="4674" w:type="dxa"/>
          <w:shd w:val="clear" w:color="auto" w:fill="auto"/>
          <w:vAlign w:val="center"/>
        </w:tcPr>
        <w:p w14:paraId="03DB37B0" w14:textId="77777777" w:rsidR="00F4409C" w:rsidRPr="00BB0D67" w:rsidRDefault="00F4409C">
          <w:pPr>
            <w:pStyle w:val="Footer"/>
            <w:tabs>
              <w:tab w:val="clear" w:pos="4680"/>
              <w:tab w:val="clear" w:pos="9360"/>
            </w:tabs>
            <w:jc w:val="right"/>
            <w:rPr>
              <w:caps/>
              <w:szCs w:val="26"/>
            </w:rPr>
          </w:pPr>
          <w:r w:rsidRPr="00BB0D67">
            <w:rPr>
              <w:caps/>
              <w:szCs w:val="26"/>
            </w:rPr>
            <w:fldChar w:fldCharType="begin"/>
          </w:r>
          <w:r w:rsidRPr="00BB0D67">
            <w:rPr>
              <w:caps/>
              <w:szCs w:val="26"/>
            </w:rPr>
            <w:instrText xml:space="preserve"> PAGE   \* MERGEFORMAT </w:instrText>
          </w:r>
          <w:r w:rsidRPr="00BB0D67">
            <w:rPr>
              <w:caps/>
              <w:szCs w:val="26"/>
            </w:rPr>
            <w:fldChar w:fldCharType="separate"/>
          </w:r>
          <w:r w:rsidRPr="00BB0D67">
            <w:rPr>
              <w:caps/>
              <w:noProof/>
              <w:szCs w:val="26"/>
            </w:rPr>
            <w:t>2</w:t>
          </w:r>
          <w:r w:rsidRPr="00BB0D67">
            <w:rPr>
              <w:caps/>
              <w:noProof/>
              <w:szCs w:val="26"/>
            </w:rPr>
            <w:fldChar w:fldCharType="end"/>
          </w:r>
        </w:p>
      </w:tc>
    </w:tr>
  </w:tbl>
  <w:p w14:paraId="2CBFEB58" w14:textId="77777777" w:rsidR="00F4409C" w:rsidRDefault="00F4409C" w:rsidP="00FE4DC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3D757E" w14:textId="77777777" w:rsidR="00AF59D0" w:rsidRDefault="00AF59D0" w:rsidP="007B10A2">
      <w:pPr>
        <w:spacing w:after="0" w:line="240" w:lineRule="auto"/>
      </w:pPr>
      <w:r>
        <w:separator/>
      </w:r>
    </w:p>
  </w:footnote>
  <w:footnote w:type="continuationSeparator" w:id="0">
    <w:p w14:paraId="33E9F1E6" w14:textId="77777777" w:rsidR="00AF59D0" w:rsidRDefault="00AF59D0" w:rsidP="007B10A2">
      <w:pPr>
        <w:spacing w:after="0" w:line="240" w:lineRule="auto"/>
      </w:pPr>
      <w:r>
        <w:continuationSeparator/>
      </w:r>
    </w:p>
  </w:footnote>
  <w:footnote w:id="1">
    <w:p w14:paraId="2A975F6A" w14:textId="6E4BCFA4" w:rsidR="00F4409C" w:rsidRDefault="00F4409C">
      <w:pPr>
        <w:pStyle w:val="FootnoteText"/>
      </w:pPr>
      <w:r w:rsidRPr="00373650">
        <w:rPr>
          <w:rStyle w:val="FootnoteReference"/>
          <w:sz w:val="22"/>
          <w:szCs w:val="22"/>
        </w:rPr>
        <w:footnoteRef/>
      </w:r>
      <w:r>
        <w:t xml:space="preserve"> </w:t>
      </w:r>
      <w:r>
        <w:rPr>
          <w:color w:val="141414"/>
          <w:shd w:val="clear" w:color="auto" w:fill="FEFEFE"/>
        </w:rPr>
        <w:t>C</w:t>
      </w:r>
      <w:r w:rsidRPr="00EE490E">
        <w:rPr>
          <w:color w:val="141414"/>
          <w:shd w:val="clear" w:color="auto" w:fill="FEFEFE"/>
        </w:rPr>
        <w:t>ông ty nghiên cứu và tư vấn công nghệ thông tin hàng đầu thế giới</w:t>
      </w:r>
    </w:p>
  </w:footnote>
  <w:footnote w:id="2">
    <w:p w14:paraId="645A7E97" w14:textId="36A297F0" w:rsidR="00F4409C" w:rsidRDefault="00F4409C">
      <w:pPr>
        <w:pStyle w:val="FootnoteText"/>
      </w:pPr>
      <w:r>
        <w:rPr>
          <w:rStyle w:val="FootnoteReference"/>
        </w:rPr>
        <w:footnoteRef/>
      </w:r>
      <w:r>
        <w:t xml:space="preserve"> Công ty phân tích độc lập và tư vấn về công nghệ thông tin và viễn thông</w:t>
      </w:r>
    </w:p>
  </w:footnote>
  <w:footnote w:id="3">
    <w:p w14:paraId="2BAD2EB5" w14:textId="6D67A2FA" w:rsidR="00F4409C" w:rsidRDefault="00F4409C">
      <w:pPr>
        <w:pStyle w:val="FootnoteText"/>
      </w:pPr>
      <w:r>
        <w:rPr>
          <w:rStyle w:val="FootnoteReference"/>
        </w:rPr>
        <w:footnoteRef/>
      </w:r>
      <w:r>
        <w:t xml:space="preserve"> Hệ thống xử giao dịch, viết tắt của “Transaction Processing System”</w:t>
      </w:r>
    </w:p>
  </w:footnote>
  <w:footnote w:id="4">
    <w:p w14:paraId="0957829F" w14:textId="087FE27E" w:rsidR="00F4409C" w:rsidRDefault="00F4409C">
      <w:pPr>
        <w:pStyle w:val="FootnoteText"/>
      </w:pPr>
      <w:r>
        <w:rPr>
          <w:rStyle w:val="FootnoteReference"/>
        </w:rPr>
        <w:footnoteRef/>
      </w:r>
      <w:r>
        <w:t xml:space="preserve"> Các công ty thanh toán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6121B"/>
    <w:multiLevelType w:val="multilevel"/>
    <w:tmpl w:val="A2EA53EA"/>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7A4850"/>
    <w:multiLevelType w:val="hybridMultilevel"/>
    <w:tmpl w:val="8554596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45C68"/>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1A75BF"/>
    <w:multiLevelType w:val="hybridMultilevel"/>
    <w:tmpl w:val="7EB213EE"/>
    <w:lvl w:ilvl="0" w:tplc="5DF4CFAA">
      <w:start w:val="1"/>
      <w:numFmt w:val="upperRoman"/>
      <w:lvlText w:val="%1."/>
      <w:lvlJc w:val="left"/>
      <w:pPr>
        <w:ind w:left="1287" w:hanging="72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159EB376">
      <w:start w:val="1"/>
      <w:numFmt w:val="bullet"/>
      <w:lvlText w:val="-"/>
      <w:lvlJc w:val="left"/>
      <w:pPr>
        <w:ind w:left="3087" w:hanging="360"/>
      </w:pPr>
      <w:rPr>
        <w:rFonts w:ascii="Times New Roman" w:eastAsia="Times New Roman" w:hAnsi="Times New Roman" w:cs="Times New Roman" w:hint="default"/>
      </w:rPr>
    </w:lvl>
    <w:lvl w:ilvl="4" w:tplc="E0744122">
      <w:numFmt w:val="bullet"/>
      <w:lvlText w:val=""/>
      <w:lvlJc w:val="left"/>
      <w:pPr>
        <w:ind w:left="3807" w:hanging="360"/>
      </w:pPr>
      <w:rPr>
        <w:rFonts w:ascii="Wingdings" w:eastAsia="Times New Roman" w:hAnsi="Wingdings" w:cs="Times New Roman" w:hint="default"/>
      </w:r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13861E9F"/>
    <w:multiLevelType w:val="hybridMultilevel"/>
    <w:tmpl w:val="AED0F4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924EC4"/>
    <w:multiLevelType w:val="hybridMultilevel"/>
    <w:tmpl w:val="ED4E5B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E545AF"/>
    <w:multiLevelType w:val="multilevel"/>
    <w:tmpl w:val="3E524BC6"/>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7003C8"/>
    <w:multiLevelType w:val="hybridMultilevel"/>
    <w:tmpl w:val="00A05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965F2"/>
    <w:multiLevelType w:val="hybridMultilevel"/>
    <w:tmpl w:val="75FE2F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DF3F04"/>
    <w:multiLevelType w:val="multilevel"/>
    <w:tmpl w:val="1E120166"/>
    <w:lvl w:ilvl="0">
      <w:start w:val="1"/>
      <w:numFmt w:val="bullet"/>
      <w:pStyle w:val="cham"/>
      <w:lvlText w:val=""/>
      <w:lvlJc w:val="left"/>
      <w:pPr>
        <w:ind w:left="720" w:hanging="360"/>
      </w:pPr>
      <w:rPr>
        <w:rFonts w:ascii="Symbol" w:hAnsi="Symbol"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9A5F6C"/>
    <w:multiLevelType w:val="hybridMultilevel"/>
    <w:tmpl w:val="814834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085697"/>
    <w:multiLevelType w:val="multilevel"/>
    <w:tmpl w:val="5636B2DC"/>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B36BAD"/>
    <w:multiLevelType w:val="hybridMultilevel"/>
    <w:tmpl w:val="205017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4492E"/>
    <w:multiLevelType w:val="hybridMultilevel"/>
    <w:tmpl w:val="7BFC0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B3B39"/>
    <w:multiLevelType w:val="hybridMultilevel"/>
    <w:tmpl w:val="65BA1C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99367E"/>
    <w:multiLevelType w:val="hybridMultilevel"/>
    <w:tmpl w:val="640C8E7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26390063"/>
    <w:multiLevelType w:val="hybridMultilevel"/>
    <w:tmpl w:val="1CD0BF58"/>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28185583"/>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E245A82"/>
    <w:multiLevelType w:val="hybridMultilevel"/>
    <w:tmpl w:val="0438305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F7D17DA"/>
    <w:multiLevelType w:val="hybridMultilevel"/>
    <w:tmpl w:val="71B6CC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667225"/>
    <w:multiLevelType w:val="hybridMultilevel"/>
    <w:tmpl w:val="A84E2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BA4FDA"/>
    <w:multiLevelType w:val="hybridMultilevel"/>
    <w:tmpl w:val="7154F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AB0824"/>
    <w:multiLevelType w:val="multilevel"/>
    <w:tmpl w:val="ED9ADA3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7A90BF4"/>
    <w:multiLevelType w:val="multilevel"/>
    <w:tmpl w:val="7F66D9C6"/>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4193741B"/>
    <w:multiLevelType w:val="hybridMultilevel"/>
    <w:tmpl w:val="19FAED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212776F"/>
    <w:multiLevelType w:val="hybridMultilevel"/>
    <w:tmpl w:val="5DE0B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0070B4"/>
    <w:multiLevelType w:val="hybridMultilevel"/>
    <w:tmpl w:val="3C003E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BF4CD3"/>
    <w:multiLevelType w:val="multilevel"/>
    <w:tmpl w:val="02E4532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5240462"/>
    <w:multiLevelType w:val="multilevel"/>
    <w:tmpl w:val="CB1437EA"/>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8ED579C"/>
    <w:multiLevelType w:val="hybridMultilevel"/>
    <w:tmpl w:val="A144278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C0167FA"/>
    <w:multiLevelType w:val="hybridMultilevel"/>
    <w:tmpl w:val="3E1645A0"/>
    <w:lvl w:ilvl="0" w:tplc="61463008">
      <w:start w:val="2"/>
      <w:numFmt w:val="bullet"/>
      <w:pStyle w:val="gch"/>
      <w:lvlText w:val="-"/>
      <w:lvlJc w:val="left"/>
      <w:pPr>
        <w:ind w:left="2520" w:hanging="360"/>
      </w:pPr>
      <w:rPr>
        <w:rFonts w:ascii="Times New Roman" w:eastAsiaTheme="minorHAnsi" w:hAnsi="Times New Roman" w:cs="Times New Roman" w:hint="default"/>
        <w:b w:val="0"/>
        <w:i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31" w15:restartNumberingAfterBreak="0">
    <w:nsid w:val="5E28691E"/>
    <w:multiLevelType w:val="multilevel"/>
    <w:tmpl w:val="DD2EAD8C"/>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F546032"/>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643A51DE"/>
    <w:multiLevelType w:val="hybridMultilevel"/>
    <w:tmpl w:val="D6FC1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A37748"/>
    <w:multiLevelType w:val="hybridMultilevel"/>
    <w:tmpl w:val="3C5A9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6545C6"/>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69DC7C7C"/>
    <w:multiLevelType w:val="multilevel"/>
    <w:tmpl w:val="ED9ADA3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B2D6FAB"/>
    <w:multiLevelType w:val="hybridMultilevel"/>
    <w:tmpl w:val="E27E7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805068"/>
    <w:multiLevelType w:val="multilevel"/>
    <w:tmpl w:val="FC0C209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0444157"/>
    <w:multiLevelType w:val="multilevel"/>
    <w:tmpl w:val="C714F038"/>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2503A8F"/>
    <w:multiLevelType w:val="multilevel"/>
    <w:tmpl w:val="5C12AAE4"/>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31B30F6"/>
    <w:multiLevelType w:val="multilevel"/>
    <w:tmpl w:val="2C0C448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4A11BF0"/>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74AA64FE"/>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7AB3BD2"/>
    <w:multiLevelType w:val="hybridMultilevel"/>
    <w:tmpl w:val="3B2A34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8FD45BC"/>
    <w:multiLevelType w:val="multilevel"/>
    <w:tmpl w:val="DE8088B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90914EE"/>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9F9055C"/>
    <w:multiLevelType w:val="multilevel"/>
    <w:tmpl w:val="A5E858C8"/>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A804808"/>
    <w:multiLevelType w:val="hybridMultilevel"/>
    <w:tmpl w:val="5214282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7BC45A95"/>
    <w:multiLevelType w:val="multilevel"/>
    <w:tmpl w:val="94CE0A02"/>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1"/>
  </w:num>
  <w:num w:numId="2">
    <w:abstractNumId w:val="45"/>
  </w:num>
  <w:num w:numId="3">
    <w:abstractNumId w:val="30"/>
  </w:num>
  <w:num w:numId="4">
    <w:abstractNumId w:val="9"/>
  </w:num>
  <w:num w:numId="5">
    <w:abstractNumId w:val="3"/>
  </w:num>
  <w:num w:numId="6">
    <w:abstractNumId w:val="1"/>
  </w:num>
  <w:num w:numId="7">
    <w:abstractNumId w:val="23"/>
  </w:num>
  <w:num w:numId="8">
    <w:abstractNumId w:val="32"/>
  </w:num>
  <w:num w:numId="9">
    <w:abstractNumId w:val="42"/>
  </w:num>
  <w:num w:numId="10">
    <w:abstractNumId w:val="35"/>
  </w:num>
  <w:num w:numId="11">
    <w:abstractNumId w:val="10"/>
  </w:num>
  <w:num w:numId="12">
    <w:abstractNumId w:val="19"/>
  </w:num>
  <w:num w:numId="13">
    <w:abstractNumId w:val="18"/>
  </w:num>
  <w:num w:numId="14">
    <w:abstractNumId w:val="20"/>
  </w:num>
  <w:num w:numId="15">
    <w:abstractNumId w:val="5"/>
  </w:num>
  <w:num w:numId="16">
    <w:abstractNumId w:val="44"/>
  </w:num>
  <w:num w:numId="17">
    <w:abstractNumId w:val="8"/>
  </w:num>
  <w:num w:numId="18">
    <w:abstractNumId w:val="2"/>
  </w:num>
  <w:num w:numId="19">
    <w:abstractNumId w:val="46"/>
  </w:num>
  <w:num w:numId="20">
    <w:abstractNumId w:val="43"/>
  </w:num>
  <w:num w:numId="21">
    <w:abstractNumId w:val="17"/>
  </w:num>
  <w:num w:numId="22">
    <w:abstractNumId w:val="31"/>
  </w:num>
  <w:num w:numId="23">
    <w:abstractNumId w:val="36"/>
  </w:num>
  <w:num w:numId="24">
    <w:abstractNumId w:val="22"/>
  </w:num>
  <w:num w:numId="25">
    <w:abstractNumId w:val="6"/>
  </w:num>
  <w:num w:numId="26">
    <w:abstractNumId w:val="39"/>
  </w:num>
  <w:num w:numId="27">
    <w:abstractNumId w:val="49"/>
  </w:num>
  <w:num w:numId="28">
    <w:abstractNumId w:val="11"/>
  </w:num>
  <w:num w:numId="29">
    <w:abstractNumId w:val="28"/>
  </w:num>
  <w:num w:numId="30">
    <w:abstractNumId w:val="47"/>
  </w:num>
  <w:num w:numId="31">
    <w:abstractNumId w:val="27"/>
  </w:num>
  <w:num w:numId="32">
    <w:abstractNumId w:val="40"/>
  </w:num>
  <w:num w:numId="33">
    <w:abstractNumId w:val="0"/>
  </w:num>
  <w:num w:numId="34">
    <w:abstractNumId w:val="38"/>
  </w:num>
  <w:num w:numId="35">
    <w:abstractNumId w:val="4"/>
  </w:num>
  <w:num w:numId="36">
    <w:abstractNumId w:val="26"/>
  </w:num>
  <w:num w:numId="37">
    <w:abstractNumId w:val="16"/>
  </w:num>
  <w:num w:numId="38">
    <w:abstractNumId w:val="15"/>
  </w:num>
  <w:num w:numId="39">
    <w:abstractNumId w:val="12"/>
  </w:num>
  <w:num w:numId="40">
    <w:abstractNumId w:val="37"/>
  </w:num>
  <w:num w:numId="41">
    <w:abstractNumId w:val="7"/>
  </w:num>
  <w:num w:numId="42">
    <w:abstractNumId w:val="25"/>
  </w:num>
  <w:num w:numId="43">
    <w:abstractNumId w:val="33"/>
  </w:num>
  <w:num w:numId="44">
    <w:abstractNumId w:val="13"/>
  </w:num>
  <w:num w:numId="45">
    <w:abstractNumId w:val="24"/>
  </w:num>
  <w:num w:numId="46">
    <w:abstractNumId w:val="34"/>
  </w:num>
  <w:num w:numId="47">
    <w:abstractNumId w:val="14"/>
  </w:num>
  <w:num w:numId="48">
    <w:abstractNumId w:val="21"/>
  </w:num>
  <w:num w:numId="49">
    <w:abstractNumId w:val="29"/>
  </w:num>
  <w:num w:numId="50">
    <w:abstractNumId w:val="48"/>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ONGPHAN">
    <w15:presenceInfo w15:providerId="Windows Live" w15:userId="722e7a81366b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DE6"/>
    <w:rsid w:val="0000340C"/>
    <w:rsid w:val="00003B73"/>
    <w:rsid w:val="00003DF1"/>
    <w:rsid w:val="00004DB6"/>
    <w:rsid w:val="00007541"/>
    <w:rsid w:val="00007632"/>
    <w:rsid w:val="00013532"/>
    <w:rsid w:val="0001483B"/>
    <w:rsid w:val="000228EC"/>
    <w:rsid w:val="000254C7"/>
    <w:rsid w:val="0003337A"/>
    <w:rsid w:val="000406B8"/>
    <w:rsid w:val="00040E2B"/>
    <w:rsid w:val="000455F0"/>
    <w:rsid w:val="00050058"/>
    <w:rsid w:val="000527F8"/>
    <w:rsid w:val="00057D75"/>
    <w:rsid w:val="000654B0"/>
    <w:rsid w:val="00067B95"/>
    <w:rsid w:val="00070B8C"/>
    <w:rsid w:val="00072901"/>
    <w:rsid w:val="00075AD2"/>
    <w:rsid w:val="00077707"/>
    <w:rsid w:val="00083EDB"/>
    <w:rsid w:val="00085D09"/>
    <w:rsid w:val="000864A1"/>
    <w:rsid w:val="00093115"/>
    <w:rsid w:val="0009369D"/>
    <w:rsid w:val="0009499E"/>
    <w:rsid w:val="00095146"/>
    <w:rsid w:val="000954F9"/>
    <w:rsid w:val="000963F4"/>
    <w:rsid w:val="00097E8E"/>
    <w:rsid w:val="000A3DAB"/>
    <w:rsid w:val="000A3E4C"/>
    <w:rsid w:val="000A514F"/>
    <w:rsid w:val="000A7EB8"/>
    <w:rsid w:val="000B066B"/>
    <w:rsid w:val="000C506E"/>
    <w:rsid w:val="000C78FA"/>
    <w:rsid w:val="000D545A"/>
    <w:rsid w:val="000D7ABC"/>
    <w:rsid w:val="000D7B03"/>
    <w:rsid w:val="000E0276"/>
    <w:rsid w:val="000E14AF"/>
    <w:rsid w:val="000E2843"/>
    <w:rsid w:val="000E38B9"/>
    <w:rsid w:val="000E54FD"/>
    <w:rsid w:val="000E73A3"/>
    <w:rsid w:val="000E7B49"/>
    <w:rsid w:val="000F0148"/>
    <w:rsid w:val="000F4DE8"/>
    <w:rsid w:val="0010449B"/>
    <w:rsid w:val="00114B63"/>
    <w:rsid w:val="001172F9"/>
    <w:rsid w:val="00121C4A"/>
    <w:rsid w:val="0012485B"/>
    <w:rsid w:val="00125F98"/>
    <w:rsid w:val="00130149"/>
    <w:rsid w:val="00131C77"/>
    <w:rsid w:val="00142D75"/>
    <w:rsid w:val="0015390F"/>
    <w:rsid w:val="001547DA"/>
    <w:rsid w:val="001557B1"/>
    <w:rsid w:val="001565BE"/>
    <w:rsid w:val="001573EF"/>
    <w:rsid w:val="00160D7C"/>
    <w:rsid w:val="001735D7"/>
    <w:rsid w:val="001762A6"/>
    <w:rsid w:val="00186D38"/>
    <w:rsid w:val="00190566"/>
    <w:rsid w:val="00193EFA"/>
    <w:rsid w:val="0019402B"/>
    <w:rsid w:val="001A20FE"/>
    <w:rsid w:val="001A3D61"/>
    <w:rsid w:val="001B29D2"/>
    <w:rsid w:val="001C40D2"/>
    <w:rsid w:val="001D6CD4"/>
    <w:rsid w:val="001E692E"/>
    <w:rsid w:val="001F5E5A"/>
    <w:rsid w:val="00200B40"/>
    <w:rsid w:val="002014C3"/>
    <w:rsid w:val="00205B89"/>
    <w:rsid w:val="00207443"/>
    <w:rsid w:val="002111E0"/>
    <w:rsid w:val="0021224C"/>
    <w:rsid w:val="0022210E"/>
    <w:rsid w:val="002259D1"/>
    <w:rsid w:val="00226BE1"/>
    <w:rsid w:val="00231015"/>
    <w:rsid w:val="0023740F"/>
    <w:rsid w:val="002374AE"/>
    <w:rsid w:val="00243B99"/>
    <w:rsid w:val="002447C1"/>
    <w:rsid w:val="00245553"/>
    <w:rsid w:val="00246B7E"/>
    <w:rsid w:val="00263937"/>
    <w:rsid w:val="00263956"/>
    <w:rsid w:val="002641C7"/>
    <w:rsid w:val="00267C7C"/>
    <w:rsid w:val="00271576"/>
    <w:rsid w:val="002738FB"/>
    <w:rsid w:val="0027531C"/>
    <w:rsid w:val="00275F19"/>
    <w:rsid w:val="00287118"/>
    <w:rsid w:val="00294DF6"/>
    <w:rsid w:val="002952CC"/>
    <w:rsid w:val="0029545B"/>
    <w:rsid w:val="002971FD"/>
    <w:rsid w:val="00297C80"/>
    <w:rsid w:val="002A2B9D"/>
    <w:rsid w:val="002A35FC"/>
    <w:rsid w:val="002A66C0"/>
    <w:rsid w:val="002B2673"/>
    <w:rsid w:val="002B52A7"/>
    <w:rsid w:val="002B6D2C"/>
    <w:rsid w:val="002C1D1A"/>
    <w:rsid w:val="002C24BC"/>
    <w:rsid w:val="002C4551"/>
    <w:rsid w:val="002D1352"/>
    <w:rsid w:val="002D1B23"/>
    <w:rsid w:val="002D65C9"/>
    <w:rsid w:val="002E117A"/>
    <w:rsid w:val="002E1987"/>
    <w:rsid w:val="002F4D1E"/>
    <w:rsid w:val="0030419D"/>
    <w:rsid w:val="00315F42"/>
    <w:rsid w:val="00316AFD"/>
    <w:rsid w:val="003226AF"/>
    <w:rsid w:val="00322D3C"/>
    <w:rsid w:val="003233B0"/>
    <w:rsid w:val="00324245"/>
    <w:rsid w:val="00324F95"/>
    <w:rsid w:val="00330157"/>
    <w:rsid w:val="00333342"/>
    <w:rsid w:val="00340B3C"/>
    <w:rsid w:val="00342EC0"/>
    <w:rsid w:val="00343E15"/>
    <w:rsid w:val="00344BF6"/>
    <w:rsid w:val="00350245"/>
    <w:rsid w:val="00350923"/>
    <w:rsid w:val="00354DE7"/>
    <w:rsid w:val="00356DB1"/>
    <w:rsid w:val="003604F3"/>
    <w:rsid w:val="0036623F"/>
    <w:rsid w:val="00370CCC"/>
    <w:rsid w:val="003714DB"/>
    <w:rsid w:val="00373650"/>
    <w:rsid w:val="00375E1A"/>
    <w:rsid w:val="00376D03"/>
    <w:rsid w:val="003809ED"/>
    <w:rsid w:val="00381628"/>
    <w:rsid w:val="0038233B"/>
    <w:rsid w:val="00383CA0"/>
    <w:rsid w:val="00385CD3"/>
    <w:rsid w:val="00392561"/>
    <w:rsid w:val="0039768E"/>
    <w:rsid w:val="003A0A8E"/>
    <w:rsid w:val="003A3C21"/>
    <w:rsid w:val="003A5593"/>
    <w:rsid w:val="003B2DE6"/>
    <w:rsid w:val="003B541C"/>
    <w:rsid w:val="003C6862"/>
    <w:rsid w:val="003C7283"/>
    <w:rsid w:val="003D386B"/>
    <w:rsid w:val="003D6137"/>
    <w:rsid w:val="003E03ED"/>
    <w:rsid w:val="003F17A9"/>
    <w:rsid w:val="003F578F"/>
    <w:rsid w:val="003F721C"/>
    <w:rsid w:val="00400D2E"/>
    <w:rsid w:val="00401325"/>
    <w:rsid w:val="004036C0"/>
    <w:rsid w:val="00404245"/>
    <w:rsid w:val="0041033D"/>
    <w:rsid w:val="004110B8"/>
    <w:rsid w:val="00425F0E"/>
    <w:rsid w:val="00431755"/>
    <w:rsid w:val="00435C10"/>
    <w:rsid w:val="0043751D"/>
    <w:rsid w:val="00440CF6"/>
    <w:rsid w:val="00441160"/>
    <w:rsid w:val="00447957"/>
    <w:rsid w:val="00457023"/>
    <w:rsid w:val="00460A7B"/>
    <w:rsid w:val="0046390D"/>
    <w:rsid w:val="00465782"/>
    <w:rsid w:val="00466EE1"/>
    <w:rsid w:val="0047195C"/>
    <w:rsid w:val="00477CA4"/>
    <w:rsid w:val="00482C15"/>
    <w:rsid w:val="00490D91"/>
    <w:rsid w:val="004924DB"/>
    <w:rsid w:val="00497179"/>
    <w:rsid w:val="004A1C6C"/>
    <w:rsid w:val="004A2EDC"/>
    <w:rsid w:val="004A5DA0"/>
    <w:rsid w:val="004B0B29"/>
    <w:rsid w:val="004B5CD1"/>
    <w:rsid w:val="004B6827"/>
    <w:rsid w:val="004D466B"/>
    <w:rsid w:val="004D6585"/>
    <w:rsid w:val="004D6D3F"/>
    <w:rsid w:val="004E004B"/>
    <w:rsid w:val="004E7DEA"/>
    <w:rsid w:val="004F7CAB"/>
    <w:rsid w:val="00504C87"/>
    <w:rsid w:val="00510133"/>
    <w:rsid w:val="00515538"/>
    <w:rsid w:val="00525751"/>
    <w:rsid w:val="00534254"/>
    <w:rsid w:val="0053528B"/>
    <w:rsid w:val="00544D22"/>
    <w:rsid w:val="00552E50"/>
    <w:rsid w:val="0055499F"/>
    <w:rsid w:val="00554A66"/>
    <w:rsid w:val="00556CBD"/>
    <w:rsid w:val="005655E7"/>
    <w:rsid w:val="00567AEF"/>
    <w:rsid w:val="005707A8"/>
    <w:rsid w:val="005748D4"/>
    <w:rsid w:val="0057590E"/>
    <w:rsid w:val="00586226"/>
    <w:rsid w:val="00586C2E"/>
    <w:rsid w:val="005A1BF9"/>
    <w:rsid w:val="005A307E"/>
    <w:rsid w:val="005A462B"/>
    <w:rsid w:val="005A60AA"/>
    <w:rsid w:val="005A768E"/>
    <w:rsid w:val="005A7EFB"/>
    <w:rsid w:val="005B0861"/>
    <w:rsid w:val="005B1C0E"/>
    <w:rsid w:val="005C048E"/>
    <w:rsid w:val="005C0F53"/>
    <w:rsid w:val="005C51BE"/>
    <w:rsid w:val="005D2A1F"/>
    <w:rsid w:val="005D2ADE"/>
    <w:rsid w:val="005E18F8"/>
    <w:rsid w:val="005E3B22"/>
    <w:rsid w:val="005E5624"/>
    <w:rsid w:val="005F5E85"/>
    <w:rsid w:val="00602B73"/>
    <w:rsid w:val="006108AA"/>
    <w:rsid w:val="00611F2D"/>
    <w:rsid w:val="00615CB6"/>
    <w:rsid w:val="00616923"/>
    <w:rsid w:val="006205CC"/>
    <w:rsid w:val="00620AE0"/>
    <w:rsid w:val="0062143E"/>
    <w:rsid w:val="00621946"/>
    <w:rsid w:val="00622EA6"/>
    <w:rsid w:val="006366B1"/>
    <w:rsid w:val="00640F72"/>
    <w:rsid w:val="00645C81"/>
    <w:rsid w:val="00650974"/>
    <w:rsid w:val="006511B0"/>
    <w:rsid w:val="00651856"/>
    <w:rsid w:val="00655143"/>
    <w:rsid w:val="00660705"/>
    <w:rsid w:val="00661730"/>
    <w:rsid w:val="006624A4"/>
    <w:rsid w:val="00667A2B"/>
    <w:rsid w:val="00671B30"/>
    <w:rsid w:val="00677CCB"/>
    <w:rsid w:val="00693168"/>
    <w:rsid w:val="00693B40"/>
    <w:rsid w:val="00696E8A"/>
    <w:rsid w:val="00697394"/>
    <w:rsid w:val="006A7C71"/>
    <w:rsid w:val="006C35BB"/>
    <w:rsid w:val="006D3C0F"/>
    <w:rsid w:val="006D4FA0"/>
    <w:rsid w:val="006D5B79"/>
    <w:rsid w:val="006D796B"/>
    <w:rsid w:val="006D7CA4"/>
    <w:rsid w:val="006E2C39"/>
    <w:rsid w:val="006E48A1"/>
    <w:rsid w:val="006E7AA1"/>
    <w:rsid w:val="006F3E15"/>
    <w:rsid w:val="006F55A5"/>
    <w:rsid w:val="00703DA5"/>
    <w:rsid w:val="00704B9E"/>
    <w:rsid w:val="007123F5"/>
    <w:rsid w:val="00715DDB"/>
    <w:rsid w:val="00716E40"/>
    <w:rsid w:val="007264B1"/>
    <w:rsid w:val="00727912"/>
    <w:rsid w:val="00727C9A"/>
    <w:rsid w:val="007316ED"/>
    <w:rsid w:val="00732BD2"/>
    <w:rsid w:val="007358F2"/>
    <w:rsid w:val="0073613A"/>
    <w:rsid w:val="00741B12"/>
    <w:rsid w:val="007514DD"/>
    <w:rsid w:val="00751A38"/>
    <w:rsid w:val="00753798"/>
    <w:rsid w:val="0075390E"/>
    <w:rsid w:val="00755456"/>
    <w:rsid w:val="00757D0F"/>
    <w:rsid w:val="00765C14"/>
    <w:rsid w:val="00765E40"/>
    <w:rsid w:val="0077610F"/>
    <w:rsid w:val="00777FAD"/>
    <w:rsid w:val="007812B0"/>
    <w:rsid w:val="00781F1A"/>
    <w:rsid w:val="00783398"/>
    <w:rsid w:val="00783A59"/>
    <w:rsid w:val="0078482C"/>
    <w:rsid w:val="00785A3D"/>
    <w:rsid w:val="00785C5E"/>
    <w:rsid w:val="00792839"/>
    <w:rsid w:val="00794F57"/>
    <w:rsid w:val="007A055B"/>
    <w:rsid w:val="007A4CD9"/>
    <w:rsid w:val="007A59C3"/>
    <w:rsid w:val="007A60C4"/>
    <w:rsid w:val="007B10A2"/>
    <w:rsid w:val="007B740B"/>
    <w:rsid w:val="007C0AE6"/>
    <w:rsid w:val="007C1E90"/>
    <w:rsid w:val="007C37E5"/>
    <w:rsid w:val="007E245E"/>
    <w:rsid w:val="007E2C43"/>
    <w:rsid w:val="007F2210"/>
    <w:rsid w:val="007F4A4E"/>
    <w:rsid w:val="00804A2D"/>
    <w:rsid w:val="00807CFA"/>
    <w:rsid w:val="0081622C"/>
    <w:rsid w:val="00824672"/>
    <w:rsid w:val="00826DB4"/>
    <w:rsid w:val="00833020"/>
    <w:rsid w:val="008372EF"/>
    <w:rsid w:val="00840906"/>
    <w:rsid w:val="00841B3D"/>
    <w:rsid w:val="00847412"/>
    <w:rsid w:val="008500D9"/>
    <w:rsid w:val="008514B6"/>
    <w:rsid w:val="0085385F"/>
    <w:rsid w:val="0085535A"/>
    <w:rsid w:val="00855E47"/>
    <w:rsid w:val="00857AD3"/>
    <w:rsid w:val="00860450"/>
    <w:rsid w:val="008672E4"/>
    <w:rsid w:val="008701C9"/>
    <w:rsid w:val="00875970"/>
    <w:rsid w:val="0088111A"/>
    <w:rsid w:val="00885F64"/>
    <w:rsid w:val="008929BC"/>
    <w:rsid w:val="00895C4F"/>
    <w:rsid w:val="008A09FA"/>
    <w:rsid w:val="008B1BCE"/>
    <w:rsid w:val="008C009C"/>
    <w:rsid w:val="008C3662"/>
    <w:rsid w:val="008C580F"/>
    <w:rsid w:val="008E13D7"/>
    <w:rsid w:val="008E5BC2"/>
    <w:rsid w:val="008F0914"/>
    <w:rsid w:val="008F42BD"/>
    <w:rsid w:val="008F5148"/>
    <w:rsid w:val="00902825"/>
    <w:rsid w:val="00907EF9"/>
    <w:rsid w:val="00912144"/>
    <w:rsid w:val="00914F18"/>
    <w:rsid w:val="009209D7"/>
    <w:rsid w:val="00920B76"/>
    <w:rsid w:val="00930E31"/>
    <w:rsid w:val="00934541"/>
    <w:rsid w:val="00934B5C"/>
    <w:rsid w:val="00936DB4"/>
    <w:rsid w:val="009432A5"/>
    <w:rsid w:val="00946CF1"/>
    <w:rsid w:val="009476A3"/>
    <w:rsid w:val="00952309"/>
    <w:rsid w:val="00954C9F"/>
    <w:rsid w:val="009567BA"/>
    <w:rsid w:val="00957A4C"/>
    <w:rsid w:val="00957C58"/>
    <w:rsid w:val="00957D81"/>
    <w:rsid w:val="0097141B"/>
    <w:rsid w:val="0098137C"/>
    <w:rsid w:val="009813EB"/>
    <w:rsid w:val="009830C2"/>
    <w:rsid w:val="00984BFC"/>
    <w:rsid w:val="009912DA"/>
    <w:rsid w:val="00992BB9"/>
    <w:rsid w:val="0099356D"/>
    <w:rsid w:val="00993989"/>
    <w:rsid w:val="00997BF7"/>
    <w:rsid w:val="009A2A2C"/>
    <w:rsid w:val="009A6AF7"/>
    <w:rsid w:val="009B079A"/>
    <w:rsid w:val="009B4DC4"/>
    <w:rsid w:val="009B6E9F"/>
    <w:rsid w:val="009B775D"/>
    <w:rsid w:val="009C42A0"/>
    <w:rsid w:val="009C6AB3"/>
    <w:rsid w:val="009D3420"/>
    <w:rsid w:val="009E3768"/>
    <w:rsid w:val="009E4552"/>
    <w:rsid w:val="009E5342"/>
    <w:rsid w:val="009E55D4"/>
    <w:rsid w:val="009E6BBA"/>
    <w:rsid w:val="00A0248C"/>
    <w:rsid w:val="00A0266C"/>
    <w:rsid w:val="00A04828"/>
    <w:rsid w:val="00A048D7"/>
    <w:rsid w:val="00A109FB"/>
    <w:rsid w:val="00A1793F"/>
    <w:rsid w:val="00A22617"/>
    <w:rsid w:val="00A27C56"/>
    <w:rsid w:val="00A349AA"/>
    <w:rsid w:val="00A3520D"/>
    <w:rsid w:val="00A439DE"/>
    <w:rsid w:val="00A63CA7"/>
    <w:rsid w:val="00A63D32"/>
    <w:rsid w:val="00A6615B"/>
    <w:rsid w:val="00A6697B"/>
    <w:rsid w:val="00A73CC2"/>
    <w:rsid w:val="00A75947"/>
    <w:rsid w:val="00A90B83"/>
    <w:rsid w:val="00A918D1"/>
    <w:rsid w:val="00A926AE"/>
    <w:rsid w:val="00A936A0"/>
    <w:rsid w:val="00A94AB0"/>
    <w:rsid w:val="00AA1293"/>
    <w:rsid w:val="00AA1AFD"/>
    <w:rsid w:val="00AB68BF"/>
    <w:rsid w:val="00AC0056"/>
    <w:rsid w:val="00AC00B5"/>
    <w:rsid w:val="00AD3099"/>
    <w:rsid w:val="00AD5908"/>
    <w:rsid w:val="00AE6120"/>
    <w:rsid w:val="00AE7B39"/>
    <w:rsid w:val="00AF27F3"/>
    <w:rsid w:val="00AF4565"/>
    <w:rsid w:val="00AF59D0"/>
    <w:rsid w:val="00B0591A"/>
    <w:rsid w:val="00B061B5"/>
    <w:rsid w:val="00B06279"/>
    <w:rsid w:val="00B06535"/>
    <w:rsid w:val="00B12AC8"/>
    <w:rsid w:val="00B15F0D"/>
    <w:rsid w:val="00B21D12"/>
    <w:rsid w:val="00B24231"/>
    <w:rsid w:val="00B3143E"/>
    <w:rsid w:val="00B354FF"/>
    <w:rsid w:val="00B41382"/>
    <w:rsid w:val="00B442AE"/>
    <w:rsid w:val="00B46AEE"/>
    <w:rsid w:val="00B51C44"/>
    <w:rsid w:val="00B52B24"/>
    <w:rsid w:val="00B55829"/>
    <w:rsid w:val="00B57AF4"/>
    <w:rsid w:val="00B67397"/>
    <w:rsid w:val="00B81D42"/>
    <w:rsid w:val="00B919E5"/>
    <w:rsid w:val="00B9341B"/>
    <w:rsid w:val="00B93C5F"/>
    <w:rsid w:val="00B971BB"/>
    <w:rsid w:val="00BA1AC4"/>
    <w:rsid w:val="00BA25EF"/>
    <w:rsid w:val="00BA2EA2"/>
    <w:rsid w:val="00BA672F"/>
    <w:rsid w:val="00BB07A6"/>
    <w:rsid w:val="00BB0D67"/>
    <w:rsid w:val="00BB48EC"/>
    <w:rsid w:val="00BC271E"/>
    <w:rsid w:val="00BC6EEA"/>
    <w:rsid w:val="00BD057A"/>
    <w:rsid w:val="00BD0ADB"/>
    <w:rsid w:val="00BD4F65"/>
    <w:rsid w:val="00BE1728"/>
    <w:rsid w:val="00BE27C5"/>
    <w:rsid w:val="00BE2B6C"/>
    <w:rsid w:val="00BE47ED"/>
    <w:rsid w:val="00BF1E05"/>
    <w:rsid w:val="00BF6859"/>
    <w:rsid w:val="00BF6967"/>
    <w:rsid w:val="00BF7816"/>
    <w:rsid w:val="00C01C92"/>
    <w:rsid w:val="00C03FE4"/>
    <w:rsid w:val="00C075F3"/>
    <w:rsid w:val="00C12A2F"/>
    <w:rsid w:val="00C2111A"/>
    <w:rsid w:val="00C3795B"/>
    <w:rsid w:val="00C46721"/>
    <w:rsid w:val="00C51D85"/>
    <w:rsid w:val="00C629DF"/>
    <w:rsid w:val="00C658D2"/>
    <w:rsid w:val="00C718FC"/>
    <w:rsid w:val="00C811C4"/>
    <w:rsid w:val="00C9445B"/>
    <w:rsid w:val="00C955FD"/>
    <w:rsid w:val="00CA4AFB"/>
    <w:rsid w:val="00CA73A7"/>
    <w:rsid w:val="00CB1428"/>
    <w:rsid w:val="00CB2267"/>
    <w:rsid w:val="00CB472F"/>
    <w:rsid w:val="00CB50BF"/>
    <w:rsid w:val="00CC7C01"/>
    <w:rsid w:val="00CD530B"/>
    <w:rsid w:val="00CE0BF2"/>
    <w:rsid w:val="00CE4135"/>
    <w:rsid w:val="00CE5B9E"/>
    <w:rsid w:val="00CE5E2B"/>
    <w:rsid w:val="00CF1A2E"/>
    <w:rsid w:val="00CF420E"/>
    <w:rsid w:val="00CF591A"/>
    <w:rsid w:val="00CF6E6D"/>
    <w:rsid w:val="00D0103B"/>
    <w:rsid w:val="00D01C79"/>
    <w:rsid w:val="00D02500"/>
    <w:rsid w:val="00D06204"/>
    <w:rsid w:val="00D11B87"/>
    <w:rsid w:val="00D126ED"/>
    <w:rsid w:val="00D12A94"/>
    <w:rsid w:val="00D156D2"/>
    <w:rsid w:val="00D261F2"/>
    <w:rsid w:val="00D312A7"/>
    <w:rsid w:val="00D33101"/>
    <w:rsid w:val="00D33CBB"/>
    <w:rsid w:val="00D348EF"/>
    <w:rsid w:val="00D350FA"/>
    <w:rsid w:val="00D36022"/>
    <w:rsid w:val="00D43B3D"/>
    <w:rsid w:val="00D464FE"/>
    <w:rsid w:val="00D50AC5"/>
    <w:rsid w:val="00D521B3"/>
    <w:rsid w:val="00D57458"/>
    <w:rsid w:val="00D60EB4"/>
    <w:rsid w:val="00D61543"/>
    <w:rsid w:val="00D65FC7"/>
    <w:rsid w:val="00D72D7D"/>
    <w:rsid w:val="00D73DA8"/>
    <w:rsid w:val="00D76550"/>
    <w:rsid w:val="00D82761"/>
    <w:rsid w:val="00D87C1E"/>
    <w:rsid w:val="00D93B51"/>
    <w:rsid w:val="00D951EA"/>
    <w:rsid w:val="00DA588E"/>
    <w:rsid w:val="00DA6355"/>
    <w:rsid w:val="00DB0588"/>
    <w:rsid w:val="00DB0B7B"/>
    <w:rsid w:val="00DB2F93"/>
    <w:rsid w:val="00DB366B"/>
    <w:rsid w:val="00DB6202"/>
    <w:rsid w:val="00DB75AC"/>
    <w:rsid w:val="00DC65C0"/>
    <w:rsid w:val="00DD005B"/>
    <w:rsid w:val="00DD3084"/>
    <w:rsid w:val="00DD65D6"/>
    <w:rsid w:val="00DD703F"/>
    <w:rsid w:val="00DE270B"/>
    <w:rsid w:val="00DE3601"/>
    <w:rsid w:val="00DF4718"/>
    <w:rsid w:val="00E001FD"/>
    <w:rsid w:val="00E02044"/>
    <w:rsid w:val="00E02071"/>
    <w:rsid w:val="00E04B3B"/>
    <w:rsid w:val="00E05522"/>
    <w:rsid w:val="00E16EFF"/>
    <w:rsid w:val="00E1755A"/>
    <w:rsid w:val="00E2268C"/>
    <w:rsid w:val="00E34917"/>
    <w:rsid w:val="00E353B9"/>
    <w:rsid w:val="00E36AC7"/>
    <w:rsid w:val="00E36C6A"/>
    <w:rsid w:val="00E4719D"/>
    <w:rsid w:val="00E478CB"/>
    <w:rsid w:val="00E51756"/>
    <w:rsid w:val="00E56A5F"/>
    <w:rsid w:val="00E64086"/>
    <w:rsid w:val="00E70677"/>
    <w:rsid w:val="00E749BF"/>
    <w:rsid w:val="00E80BED"/>
    <w:rsid w:val="00E850C9"/>
    <w:rsid w:val="00E87646"/>
    <w:rsid w:val="00E928A5"/>
    <w:rsid w:val="00E96C4C"/>
    <w:rsid w:val="00EA4697"/>
    <w:rsid w:val="00EA4B1F"/>
    <w:rsid w:val="00EA5E10"/>
    <w:rsid w:val="00EB1668"/>
    <w:rsid w:val="00EC22BC"/>
    <w:rsid w:val="00EC43DC"/>
    <w:rsid w:val="00ED05FB"/>
    <w:rsid w:val="00EE4873"/>
    <w:rsid w:val="00EE490E"/>
    <w:rsid w:val="00EF3783"/>
    <w:rsid w:val="00EF6D3E"/>
    <w:rsid w:val="00EF7A6F"/>
    <w:rsid w:val="00F04AEF"/>
    <w:rsid w:val="00F11903"/>
    <w:rsid w:val="00F14759"/>
    <w:rsid w:val="00F2126C"/>
    <w:rsid w:val="00F2763B"/>
    <w:rsid w:val="00F3001E"/>
    <w:rsid w:val="00F30E9B"/>
    <w:rsid w:val="00F3134C"/>
    <w:rsid w:val="00F35FF9"/>
    <w:rsid w:val="00F4203B"/>
    <w:rsid w:val="00F42598"/>
    <w:rsid w:val="00F4409C"/>
    <w:rsid w:val="00F509FB"/>
    <w:rsid w:val="00F563D3"/>
    <w:rsid w:val="00F62046"/>
    <w:rsid w:val="00F66691"/>
    <w:rsid w:val="00F718FF"/>
    <w:rsid w:val="00F72213"/>
    <w:rsid w:val="00F731E9"/>
    <w:rsid w:val="00F740A9"/>
    <w:rsid w:val="00F813BD"/>
    <w:rsid w:val="00F82E0E"/>
    <w:rsid w:val="00F85733"/>
    <w:rsid w:val="00F90339"/>
    <w:rsid w:val="00FA01FF"/>
    <w:rsid w:val="00FA730E"/>
    <w:rsid w:val="00FA78AE"/>
    <w:rsid w:val="00FB5F45"/>
    <w:rsid w:val="00FB6260"/>
    <w:rsid w:val="00FB6FE2"/>
    <w:rsid w:val="00FC6154"/>
    <w:rsid w:val="00FD35E9"/>
    <w:rsid w:val="00FD3BB7"/>
    <w:rsid w:val="00FD419B"/>
    <w:rsid w:val="00FD6B6E"/>
    <w:rsid w:val="00FD744F"/>
    <w:rsid w:val="00FD797C"/>
    <w:rsid w:val="00FE163C"/>
    <w:rsid w:val="00FE3866"/>
    <w:rsid w:val="00FE4DC9"/>
    <w:rsid w:val="00FE73A6"/>
    <w:rsid w:val="00FF51C3"/>
    <w:rsid w:val="00FF6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7252D7"/>
  <w15:docId w15:val="{52EB2A5E-851B-483A-8366-B8E65BEF4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DE6"/>
    <w:rPr>
      <w:rFonts w:ascii="Times New Roman" w:hAnsi="Times New Roman"/>
      <w:sz w:val="26"/>
    </w:rPr>
  </w:style>
  <w:style w:type="paragraph" w:styleId="Heading1">
    <w:name w:val="heading 1"/>
    <w:basedOn w:val="Normal"/>
    <w:next w:val="Normal"/>
    <w:link w:val="Heading1Char"/>
    <w:qFormat/>
    <w:rsid w:val="005A462B"/>
    <w:pPr>
      <w:keepNext/>
      <w:spacing w:after="0"/>
      <w:jc w:val="center"/>
      <w:outlineLvl w:val="0"/>
    </w:pPr>
    <w:rPr>
      <w:rFonts w:ascii=".VnTimeH" w:eastAsia="Times New Roman" w:hAnsi=".VnTimeH" w:cs="Times New Roman"/>
      <w:b/>
      <w:sz w:val="24"/>
      <w:szCs w:val="20"/>
    </w:rPr>
  </w:style>
  <w:style w:type="paragraph" w:styleId="Heading2">
    <w:name w:val="heading 2"/>
    <w:basedOn w:val="Normal"/>
    <w:next w:val="Normal"/>
    <w:link w:val="Heading2Char"/>
    <w:uiPriority w:val="9"/>
    <w:unhideWhenUsed/>
    <w:qFormat/>
    <w:rsid w:val="00A926AE"/>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B46AEE"/>
    <w:pPr>
      <w:keepNext/>
      <w:keepLines/>
      <w:spacing w:before="40" w:after="0" w:line="240" w:lineRule="auto"/>
      <w:jc w:val="both"/>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07EF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07EF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2DE6"/>
    <w:pPr>
      <w:ind w:left="720"/>
      <w:contextualSpacing/>
    </w:pPr>
  </w:style>
  <w:style w:type="character" w:customStyle="1" w:styleId="Heading1Char">
    <w:name w:val="Heading 1 Char"/>
    <w:basedOn w:val="DefaultParagraphFont"/>
    <w:link w:val="Heading1"/>
    <w:rsid w:val="005A462B"/>
    <w:rPr>
      <w:rFonts w:ascii=".VnTimeH" w:eastAsia="Times New Roman" w:hAnsi=".VnTimeH" w:cs="Times New Roman"/>
      <w:b/>
      <w:sz w:val="24"/>
      <w:szCs w:val="20"/>
    </w:rPr>
  </w:style>
  <w:style w:type="paragraph" w:customStyle="1" w:styleId="FormChuan">
    <w:name w:val="Form Chuan"/>
    <w:basedOn w:val="Normal"/>
    <w:qFormat/>
    <w:rsid w:val="00FA01FF"/>
    <w:pPr>
      <w:spacing w:before="120" w:after="120" w:line="312" w:lineRule="auto"/>
      <w:ind w:firstLine="567"/>
      <w:jc w:val="both"/>
    </w:pPr>
  </w:style>
  <w:style w:type="paragraph" w:styleId="NormalWeb">
    <w:name w:val="Normal (Web)"/>
    <w:basedOn w:val="Normal"/>
    <w:uiPriority w:val="99"/>
    <w:semiHidden/>
    <w:unhideWhenUsed/>
    <w:rsid w:val="002C4551"/>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rsid w:val="00B46AEE"/>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B46AEE"/>
    <w:pPr>
      <w:spacing w:line="240" w:lineRule="auto"/>
      <w:jc w:val="both"/>
    </w:pPr>
    <w:rPr>
      <w:i/>
      <w:iCs/>
      <w:color w:val="1F497D" w:themeColor="text2"/>
      <w:sz w:val="18"/>
      <w:szCs w:val="18"/>
    </w:rPr>
  </w:style>
  <w:style w:type="character" w:customStyle="1" w:styleId="5yl5">
    <w:name w:val="_5yl5"/>
    <w:basedOn w:val="DefaultParagraphFont"/>
    <w:rsid w:val="007E245E"/>
  </w:style>
  <w:style w:type="character" w:customStyle="1" w:styleId="Heading2Char">
    <w:name w:val="Heading 2 Char"/>
    <w:basedOn w:val="DefaultParagraphFont"/>
    <w:link w:val="Heading2"/>
    <w:uiPriority w:val="9"/>
    <w:rsid w:val="00A926AE"/>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D02500"/>
    <w:rPr>
      <w:b/>
      <w:bCs/>
    </w:rPr>
  </w:style>
  <w:style w:type="character" w:styleId="Hyperlink">
    <w:name w:val="Hyperlink"/>
    <w:basedOn w:val="DefaultParagraphFont"/>
    <w:uiPriority w:val="99"/>
    <w:unhideWhenUsed/>
    <w:rsid w:val="00D43B3D"/>
    <w:rPr>
      <w:color w:val="0000FF"/>
      <w:u w:val="single"/>
    </w:rPr>
  </w:style>
  <w:style w:type="paragraph" w:customStyle="1" w:styleId="Caption1">
    <w:name w:val="Caption1"/>
    <w:basedOn w:val="Caption"/>
    <w:qFormat/>
    <w:rsid w:val="00392561"/>
    <w:pPr>
      <w:spacing w:before="120"/>
      <w:jc w:val="center"/>
    </w:pPr>
    <w:rPr>
      <w:color w:val="auto"/>
      <w:sz w:val="26"/>
      <w:szCs w:val="24"/>
    </w:rPr>
  </w:style>
  <w:style w:type="paragraph" w:customStyle="1" w:styleId="thongthuong">
    <w:name w:val="thongthuong"/>
    <w:basedOn w:val="Normal"/>
    <w:qFormat/>
    <w:rsid w:val="00B55829"/>
    <w:pPr>
      <w:spacing w:before="120" w:after="120" w:line="312" w:lineRule="auto"/>
      <w:ind w:firstLine="567"/>
    </w:pPr>
    <w:rPr>
      <w:rFonts w:eastAsia="Times New Roman" w:cs="Times New Roman"/>
      <w:szCs w:val="26"/>
    </w:rPr>
  </w:style>
  <w:style w:type="paragraph" w:customStyle="1" w:styleId="cham">
    <w:name w:val="cham"/>
    <w:basedOn w:val="Normal"/>
    <w:qFormat/>
    <w:rsid w:val="00B55829"/>
    <w:pPr>
      <w:numPr>
        <w:numId w:val="4"/>
      </w:numPr>
      <w:pBdr>
        <w:top w:val="nil"/>
        <w:left w:val="nil"/>
        <w:bottom w:val="nil"/>
        <w:right w:val="nil"/>
        <w:between w:val="nil"/>
      </w:pBdr>
      <w:spacing w:before="120" w:after="120" w:line="312" w:lineRule="auto"/>
      <w:jc w:val="both"/>
    </w:pPr>
    <w:rPr>
      <w:rFonts w:eastAsia="Times New Roman" w:cs="Times New Roman"/>
      <w:szCs w:val="26"/>
    </w:rPr>
  </w:style>
  <w:style w:type="table" w:styleId="TableGrid">
    <w:name w:val="Table Grid"/>
    <w:basedOn w:val="TableNormal"/>
    <w:uiPriority w:val="39"/>
    <w:rsid w:val="005E1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basedOn w:val="Heading1"/>
    <w:link w:val="level1Char"/>
    <w:qFormat/>
    <w:rsid w:val="00CD530B"/>
    <w:pPr>
      <w:spacing w:before="120" w:after="120" w:line="312" w:lineRule="auto"/>
    </w:pPr>
    <w:rPr>
      <w:rFonts w:ascii="Times New Roman" w:hAnsi="Times New Roman"/>
      <w:sz w:val="32"/>
      <w:szCs w:val="32"/>
      <w:lang w:val="vi-VN"/>
    </w:rPr>
  </w:style>
  <w:style w:type="paragraph" w:customStyle="1" w:styleId="gch">
    <w:name w:val="gạch"/>
    <w:basedOn w:val="FormChuan"/>
    <w:qFormat/>
    <w:rsid w:val="000A7EB8"/>
    <w:pPr>
      <w:numPr>
        <w:numId w:val="3"/>
      </w:numPr>
      <w:ind w:left="397" w:hanging="283"/>
    </w:pPr>
    <w:rPr>
      <w:rFonts w:cs="Times New Roman"/>
      <w:bCs/>
      <w:i/>
      <w:szCs w:val="26"/>
    </w:rPr>
  </w:style>
  <w:style w:type="paragraph" w:customStyle="1" w:styleId="Caption2">
    <w:name w:val="Caption2"/>
    <w:basedOn w:val="Caption"/>
    <w:qFormat/>
    <w:rsid w:val="000A7EB8"/>
    <w:pPr>
      <w:spacing w:before="120" w:after="120" w:line="312" w:lineRule="auto"/>
      <w:jc w:val="center"/>
    </w:pPr>
    <w:rPr>
      <w:color w:val="auto"/>
      <w:sz w:val="26"/>
      <w:szCs w:val="26"/>
    </w:rPr>
  </w:style>
  <w:style w:type="paragraph" w:styleId="Header">
    <w:name w:val="header"/>
    <w:basedOn w:val="Normal"/>
    <w:link w:val="HeaderChar"/>
    <w:uiPriority w:val="99"/>
    <w:unhideWhenUsed/>
    <w:rsid w:val="007B10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0A2"/>
    <w:rPr>
      <w:rFonts w:ascii="Times New Roman" w:hAnsi="Times New Roman"/>
      <w:sz w:val="26"/>
    </w:rPr>
  </w:style>
  <w:style w:type="paragraph" w:styleId="Footer">
    <w:name w:val="footer"/>
    <w:basedOn w:val="Normal"/>
    <w:link w:val="FooterChar"/>
    <w:uiPriority w:val="99"/>
    <w:unhideWhenUsed/>
    <w:rsid w:val="007B10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0A2"/>
    <w:rPr>
      <w:rFonts w:ascii="Times New Roman" w:hAnsi="Times New Roman"/>
      <w:sz w:val="26"/>
    </w:rPr>
  </w:style>
  <w:style w:type="table" w:customStyle="1" w:styleId="TableGrid0">
    <w:name w:val="TableGrid"/>
    <w:rsid w:val="008A09FA"/>
    <w:pPr>
      <w:spacing w:after="0" w:line="240" w:lineRule="auto"/>
    </w:pPr>
    <w:rPr>
      <w:rFonts w:eastAsiaTheme="minorEastAsia"/>
    </w:rPr>
    <w:tblPr>
      <w:tblCellMar>
        <w:top w:w="0" w:type="dxa"/>
        <w:left w:w="0" w:type="dxa"/>
        <w:bottom w:w="0" w:type="dxa"/>
        <w:right w:w="0" w:type="dxa"/>
      </w:tblCellMar>
    </w:tblPr>
  </w:style>
  <w:style w:type="paragraph" w:customStyle="1" w:styleId="L1">
    <w:name w:val="L1"/>
    <w:basedOn w:val="level1"/>
    <w:link w:val="L1Char"/>
    <w:qFormat/>
    <w:rsid w:val="007812B0"/>
    <w:rPr>
      <w:sz w:val="30"/>
    </w:rPr>
  </w:style>
  <w:style w:type="paragraph" w:customStyle="1" w:styleId="L2">
    <w:name w:val="L2"/>
    <w:basedOn w:val="Heading2"/>
    <w:qFormat/>
    <w:rsid w:val="00EC22BC"/>
    <w:pPr>
      <w:spacing w:line="360" w:lineRule="auto"/>
      <w:jc w:val="both"/>
    </w:pPr>
    <w:rPr>
      <w:rFonts w:ascii="Times New Roman" w:hAnsi="Times New Roman" w:cs="Times New Roman"/>
      <w:b/>
      <w:bCs/>
      <w:color w:val="auto"/>
      <w:sz w:val="28"/>
    </w:rPr>
  </w:style>
  <w:style w:type="character" w:customStyle="1" w:styleId="level1Char">
    <w:name w:val="level 1 Char"/>
    <w:basedOn w:val="Heading1Char"/>
    <w:link w:val="level1"/>
    <w:rsid w:val="000E7B49"/>
    <w:rPr>
      <w:rFonts w:ascii="Times New Roman" w:eastAsia="Times New Roman" w:hAnsi="Times New Roman" w:cs="Times New Roman"/>
      <w:b/>
      <w:sz w:val="32"/>
      <w:szCs w:val="32"/>
      <w:lang w:val="vi-VN"/>
    </w:rPr>
  </w:style>
  <w:style w:type="character" w:customStyle="1" w:styleId="L1Char">
    <w:name w:val="L1 Char"/>
    <w:basedOn w:val="level1Char"/>
    <w:link w:val="L1"/>
    <w:rsid w:val="007812B0"/>
    <w:rPr>
      <w:rFonts w:ascii="Times New Roman" w:eastAsia="Times New Roman" w:hAnsi="Times New Roman" w:cs="Times New Roman"/>
      <w:b/>
      <w:sz w:val="30"/>
      <w:szCs w:val="32"/>
      <w:lang w:val="vi-VN"/>
    </w:rPr>
  </w:style>
  <w:style w:type="paragraph" w:customStyle="1" w:styleId="L3">
    <w:name w:val="L3"/>
    <w:basedOn w:val="Heading3"/>
    <w:qFormat/>
    <w:rsid w:val="00EC22BC"/>
    <w:pPr>
      <w:spacing w:before="0" w:line="360" w:lineRule="auto"/>
    </w:pPr>
    <w:rPr>
      <w:rFonts w:ascii="Times New Roman" w:hAnsi="Times New Roman" w:cs="Times New Roman"/>
      <w:b/>
      <w:i/>
      <w:color w:val="auto"/>
      <w:sz w:val="28"/>
      <w:szCs w:val="26"/>
    </w:rPr>
  </w:style>
  <w:style w:type="paragraph" w:customStyle="1" w:styleId="L4">
    <w:name w:val="L4"/>
    <w:basedOn w:val="ListParagraph"/>
    <w:link w:val="L4Char"/>
    <w:qFormat/>
    <w:rsid w:val="00B52B24"/>
    <w:pPr>
      <w:spacing w:after="0" w:line="360" w:lineRule="auto"/>
      <w:ind w:left="0"/>
    </w:pPr>
    <w:rPr>
      <w:b/>
      <w:i/>
      <w:sz w:val="28"/>
    </w:rPr>
  </w:style>
  <w:style w:type="paragraph" w:customStyle="1" w:styleId="L5">
    <w:name w:val="L5"/>
    <w:basedOn w:val="Normal"/>
    <w:link w:val="L5Char"/>
    <w:qFormat/>
    <w:rsid w:val="00B52B24"/>
    <w:pPr>
      <w:spacing w:after="0" w:line="360" w:lineRule="auto"/>
    </w:pPr>
    <w:rPr>
      <w:b/>
      <w:i/>
      <w:sz w:val="28"/>
    </w:rPr>
  </w:style>
  <w:style w:type="character" w:customStyle="1" w:styleId="ListParagraphChar">
    <w:name w:val="List Paragraph Char"/>
    <w:basedOn w:val="DefaultParagraphFont"/>
    <w:link w:val="ListParagraph"/>
    <w:uiPriority w:val="34"/>
    <w:rsid w:val="00EC22BC"/>
    <w:rPr>
      <w:rFonts w:ascii="Times New Roman" w:hAnsi="Times New Roman"/>
      <w:sz w:val="26"/>
    </w:rPr>
  </w:style>
  <w:style w:type="character" w:customStyle="1" w:styleId="L4Char">
    <w:name w:val="L4 Char"/>
    <w:basedOn w:val="ListParagraphChar"/>
    <w:link w:val="L4"/>
    <w:rsid w:val="00B52B24"/>
    <w:rPr>
      <w:rFonts w:ascii="Times New Roman" w:hAnsi="Times New Roman"/>
      <w:b/>
      <w:i/>
      <w:sz w:val="28"/>
    </w:rPr>
  </w:style>
  <w:style w:type="character" w:customStyle="1" w:styleId="Heading4Char">
    <w:name w:val="Heading 4 Char"/>
    <w:basedOn w:val="DefaultParagraphFont"/>
    <w:link w:val="Heading4"/>
    <w:uiPriority w:val="9"/>
    <w:semiHidden/>
    <w:rsid w:val="00907EF9"/>
    <w:rPr>
      <w:rFonts w:asciiTheme="majorHAnsi" w:eastAsiaTheme="majorEastAsia" w:hAnsiTheme="majorHAnsi" w:cstheme="majorBidi"/>
      <w:i/>
      <w:iCs/>
      <w:color w:val="365F91" w:themeColor="accent1" w:themeShade="BF"/>
      <w:sz w:val="26"/>
    </w:rPr>
  </w:style>
  <w:style w:type="character" w:customStyle="1" w:styleId="L5Char">
    <w:name w:val="L5 Char"/>
    <w:basedOn w:val="DefaultParagraphFont"/>
    <w:link w:val="L5"/>
    <w:rsid w:val="00B52B24"/>
    <w:rPr>
      <w:rFonts w:ascii="Times New Roman" w:hAnsi="Times New Roman"/>
      <w:b/>
      <w:i/>
      <w:sz w:val="28"/>
    </w:rPr>
  </w:style>
  <w:style w:type="character" w:customStyle="1" w:styleId="Heading5Char">
    <w:name w:val="Heading 5 Char"/>
    <w:basedOn w:val="DefaultParagraphFont"/>
    <w:link w:val="Heading5"/>
    <w:uiPriority w:val="9"/>
    <w:semiHidden/>
    <w:rsid w:val="00907EF9"/>
    <w:rPr>
      <w:rFonts w:asciiTheme="majorHAnsi" w:eastAsiaTheme="majorEastAsia" w:hAnsiTheme="majorHAnsi" w:cstheme="majorBidi"/>
      <w:color w:val="365F91" w:themeColor="accent1" w:themeShade="BF"/>
      <w:sz w:val="26"/>
    </w:rPr>
  </w:style>
  <w:style w:type="paragraph" w:styleId="TOC2">
    <w:name w:val="toc 2"/>
    <w:basedOn w:val="Normal"/>
    <w:next w:val="Normal"/>
    <w:autoRedefine/>
    <w:uiPriority w:val="39"/>
    <w:unhideWhenUsed/>
    <w:rsid w:val="00661730"/>
    <w:pPr>
      <w:spacing w:after="100"/>
      <w:ind w:left="260"/>
    </w:pPr>
  </w:style>
  <w:style w:type="paragraph" w:styleId="TOC1">
    <w:name w:val="toc 1"/>
    <w:basedOn w:val="Normal"/>
    <w:next w:val="Normal"/>
    <w:autoRedefine/>
    <w:uiPriority w:val="39"/>
    <w:unhideWhenUsed/>
    <w:rsid w:val="000E2843"/>
    <w:pPr>
      <w:spacing w:after="100"/>
    </w:pPr>
    <w:rPr>
      <w:b/>
    </w:rPr>
  </w:style>
  <w:style w:type="paragraph" w:styleId="TOC3">
    <w:name w:val="toc 3"/>
    <w:basedOn w:val="Normal"/>
    <w:next w:val="Normal"/>
    <w:autoRedefine/>
    <w:uiPriority w:val="39"/>
    <w:unhideWhenUsed/>
    <w:rsid w:val="00661730"/>
    <w:pPr>
      <w:spacing w:after="100"/>
      <w:ind w:left="520"/>
    </w:pPr>
  </w:style>
  <w:style w:type="paragraph" w:styleId="TOC4">
    <w:name w:val="toc 4"/>
    <w:basedOn w:val="Normal"/>
    <w:next w:val="Normal"/>
    <w:autoRedefine/>
    <w:uiPriority w:val="39"/>
    <w:unhideWhenUsed/>
    <w:rsid w:val="00661730"/>
    <w:pPr>
      <w:spacing w:after="100"/>
      <w:ind w:left="780"/>
    </w:pPr>
  </w:style>
  <w:style w:type="paragraph" w:styleId="TOC5">
    <w:name w:val="toc 5"/>
    <w:basedOn w:val="Normal"/>
    <w:next w:val="Normal"/>
    <w:autoRedefine/>
    <w:uiPriority w:val="39"/>
    <w:unhideWhenUsed/>
    <w:rsid w:val="00907EF9"/>
    <w:pPr>
      <w:spacing w:after="100"/>
      <w:ind w:left="1040"/>
    </w:pPr>
  </w:style>
  <w:style w:type="paragraph" w:customStyle="1" w:styleId="CapPic1">
    <w:name w:val="CapPic1"/>
    <w:basedOn w:val="Caption1"/>
    <w:qFormat/>
    <w:rsid w:val="002A35FC"/>
    <w:pPr>
      <w:spacing w:after="120" w:line="360" w:lineRule="auto"/>
    </w:pPr>
  </w:style>
  <w:style w:type="paragraph" w:customStyle="1" w:styleId="CapTbl1">
    <w:name w:val="CapTbl1"/>
    <w:basedOn w:val="Caption1"/>
    <w:qFormat/>
    <w:rsid w:val="002A35FC"/>
    <w:pPr>
      <w:spacing w:after="120" w:line="360" w:lineRule="auto"/>
    </w:pPr>
  </w:style>
  <w:style w:type="paragraph" w:styleId="FootnoteText">
    <w:name w:val="footnote text"/>
    <w:aliases w:val="Footnote Text Char Char Char Char Char,Footnote Text Char Char Char Char Char Char Ch,Footnote Text Char Char Char Char Char Char Ch Char,Footnote Text Char Char Char Char Char Char Ch Char Char Char Char"/>
    <w:basedOn w:val="Normal"/>
    <w:link w:val="FootnoteTextChar"/>
    <w:uiPriority w:val="99"/>
    <w:unhideWhenUsed/>
    <w:rsid w:val="006E2C39"/>
    <w:pPr>
      <w:widowControl w:val="0"/>
      <w:autoSpaceDE w:val="0"/>
      <w:autoSpaceDN w:val="0"/>
      <w:adjustRightInd w:val="0"/>
      <w:spacing w:after="0" w:line="240" w:lineRule="auto"/>
    </w:pPr>
    <w:rPr>
      <w:rFonts w:eastAsia="Times New Roman" w:cs="Times New Roman"/>
      <w:sz w:val="20"/>
      <w:szCs w:val="20"/>
    </w:rPr>
  </w:style>
  <w:style w:type="character" w:customStyle="1" w:styleId="FootnoteTextChar">
    <w:name w:val="Footnote Text Char"/>
    <w:aliases w:val="Footnote Text Char Char Char Char Char Char,Footnote Text Char Char Char Char Char Char Ch Char1,Footnote Text Char Char Char Char Char Char Ch Char Char,Footnote Text Char Char Char Char Char Char Ch Char Char Char Char Char"/>
    <w:basedOn w:val="DefaultParagraphFont"/>
    <w:link w:val="FootnoteText"/>
    <w:uiPriority w:val="99"/>
    <w:rsid w:val="006E2C39"/>
    <w:rPr>
      <w:rFonts w:ascii="Times New Roman" w:eastAsia="Times New Roman" w:hAnsi="Times New Roman" w:cs="Times New Roman"/>
      <w:sz w:val="20"/>
      <w:szCs w:val="20"/>
    </w:rPr>
  </w:style>
  <w:style w:type="character" w:styleId="FootnoteReference">
    <w:name w:val="footnote reference"/>
    <w:aliases w:val="Footnote"/>
    <w:unhideWhenUsed/>
    <w:rsid w:val="006E2C39"/>
    <w:rPr>
      <w:vertAlign w:val="superscript"/>
    </w:rPr>
  </w:style>
  <w:style w:type="paragraph" w:styleId="EndnoteText">
    <w:name w:val="endnote text"/>
    <w:basedOn w:val="Normal"/>
    <w:link w:val="EndnoteTextChar"/>
    <w:uiPriority w:val="99"/>
    <w:semiHidden/>
    <w:unhideWhenUsed/>
    <w:rsid w:val="005D2A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2ADE"/>
    <w:rPr>
      <w:rFonts w:ascii="Times New Roman" w:hAnsi="Times New Roman"/>
      <w:sz w:val="20"/>
      <w:szCs w:val="20"/>
    </w:rPr>
  </w:style>
  <w:style w:type="character" w:styleId="EndnoteReference">
    <w:name w:val="endnote reference"/>
    <w:basedOn w:val="DefaultParagraphFont"/>
    <w:uiPriority w:val="99"/>
    <w:semiHidden/>
    <w:unhideWhenUsed/>
    <w:rsid w:val="005D2ADE"/>
    <w:rPr>
      <w:vertAlign w:val="superscript"/>
    </w:rPr>
  </w:style>
  <w:style w:type="character" w:styleId="UnresolvedMention">
    <w:name w:val="Unresolved Mention"/>
    <w:basedOn w:val="DefaultParagraphFont"/>
    <w:uiPriority w:val="99"/>
    <w:semiHidden/>
    <w:unhideWhenUsed/>
    <w:rsid w:val="005D2ADE"/>
    <w:rPr>
      <w:color w:val="605E5C"/>
      <w:shd w:val="clear" w:color="auto" w:fill="E1DFDD"/>
    </w:rPr>
  </w:style>
  <w:style w:type="character" w:styleId="FollowedHyperlink">
    <w:name w:val="FollowedHyperlink"/>
    <w:basedOn w:val="DefaultParagraphFont"/>
    <w:uiPriority w:val="99"/>
    <w:semiHidden/>
    <w:unhideWhenUsed/>
    <w:rsid w:val="001044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666636">
      <w:bodyDiv w:val="1"/>
      <w:marLeft w:val="0"/>
      <w:marRight w:val="0"/>
      <w:marTop w:val="0"/>
      <w:marBottom w:val="0"/>
      <w:divBdr>
        <w:top w:val="none" w:sz="0" w:space="0" w:color="auto"/>
        <w:left w:val="none" w:sz="0" w:space="0" w:color="auto"/>
        <w:bottom w:val="none" w:sz="0" w:space="0" w:color="auto"/>
        <w:right w:val="none" w:sz="0" w:space="0" w:color="auto"/>
      </w:divBdr>
    </w:div>
    <w:div w:id="316886798">
      <w:bodyDiv w:val="1"/>
      <w:marLeft w:val="0"/>
      <w:marRight w:val="0"/>
      <w:marTop w:val="0"/>
      <w:marBottom w:val="0"/>
      <w:divBdr>
        <w:top w:val="none" w:sz="0" w:space="0" w:color="auto"/>
        <w:left w:val="none" w:sz="0" w:space="0" w:color="auto"/>
        <w:bottom w:val="none" w:sz="0" w:space="0" w:color="auto"/>
        <w:right w:val="none" w:sz="0" w:space="0" w:color="auto"/>
      </w:divBdr>
      <w:divsChild>
        <w:div w:id="1821117198">
          <w:marLeft w:val="0"/>
          <w:marRight w:val="0"/>
          <w:marTop w:val="0"/>
          <w:marBottom w:val="0"/>
          <w:divBdr>
            <w:top w:val="none" w:sz="0" w:space="0" w:color="auto"/>
            <w:left w:val="none" w:sz="0" w:space="0" w:color="auto"/>
            <w:bottom w:val="none" w:sz="0" w:space="0" w:color="auto"/>
            <w:right w:val="none" w:sz="0" w:space="0" w:color="auto"/>
          </w:divBdr>
          <w:divsChild>
            <w:div w:id="1770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6228">
      <w:bodyDiv w:val="1"/>
      <w:marLeft w:val="0"/>
      <w:marRight w:val="0"/>
      <w:marTop w:val="0"/>
      <w:marBottom w:val="0"/>
      <w:divBdr>
        <w:top w:val="none" w:sz="0" w:space="0" w:color="auto"/>
        <w:left w:val="none" w:sz="0" w:space="0" w:color="auto"/>
        <w:bottom w:val="none" w:sz="0" w:space="0" w:color="auto"/>
        <w:right w:val="none" w:sz="0" w:space="0" w:color="auto"/>
      </w:divBdr>
    </w:div>
    <w:div w:id="336733193">
      <w:bodyDiv w:val="1"/>
      <w:marLeft w:val="0"/>
      <w:marRight w:val="0"/>
      <w:marTop w:val="0"/>
      <w:marBottom w:val="0"/>
      <w:divBdr>
        <w:top w:val="none" w:sz="0" w:space="0" w:color="auto"/>
        <w:left w:val="none" w:sz="0" w:space="0" w:color="auto"/>
        <w:bottom w:val="none" w:sz="0" w:space="0" w:color="auto"/>
        <w:right w:val="none" w:sz="0" w:space="0" w:color="auto"/>
      </w:divBdr>
    </w:div>
    <w:div w:id="495654053">
      <w:bodyDiv w:val="1"/>
      <w:marLeft w:val="0"/>
      <w:marRight w:val="0"/>
      <w:marTop w:val="0"/>
      <w:marBottom w:val="0"/>
      <w:divBdr>
        <w:top w:val="none" w:sz="0" w:space="0" w:color="auto"/>
        <w:left w:val="none" w:sz="0" w:space="0" w:color="auto"/>
        <w:bottom w:val="none" w:sz="0" w:space="0" w:color="auto"/>
        <w:right w:val="none" w:sz="0" w:space="0" w:color="auto"/>
      </w:divBdr>
    </w:div>
    <w:div w:id="685252044">
      <w:bodyDiv w:val="1"/>
      <w:marLeft w:val="0"/>
      <w:marRight w:val="0"/>
      <w:marTop w:val="0"/>
      <w:marBottom w:val="0"/>
      <w:divBdr>
        <w:top w:val="none" w:sz="0" w:space="0" w:color="auto"/>
        <w:left w:val="none" w:sz="0" w:space="0" w:color="auto"/>
        <w:bottom w:val="none" w:sz="0" w:space="0" w:color="auto"/>
        <w:right w:val="none" w:sz="0" w:space="0" w:color="auto"/>
      </w:divBdr>
    </w:div>
    <w:div w:id="718940075">
      <w:bodyDiv w:val="1"/>
      <w:marLeft w:val="0"/>
      <w:marRight w:val="0"/>
      <w:marTop w:val="0"/>
      <w:marBottom w:val="0"/>
      <w:divBdr>
        <w:top w:val="none" w:sz="0" w:space="0" w:color="auto"/>
        <w:left w:val="none" w:sz="0" w:space="0" w:color="auto"/>
        <w:bottom w:val="none" w:sz="0" w:space="0" w:color="auto"/>
        <w:right w:val="none" w:sz="0" w:space="0" w:color="auto"/>
      </w:divBdr>
    </w:div>
    <w:div w:id="745111207">
      <w:bodyDiv w:val="1"/>
      <w:marLeft w:val="0"/>
      <w:marRight w:val="0"/>
      <w:marTop w:val="0"/>
      <w:marBottom w:val="0"/>
      <w:divBdr>
        <w:top w:val="none" w:sz="0" w:space="0" w:color="auto"/>
        <w:left w:val="none" w:sz="0" w:space="0" w:color="auto"/>
        <w:bottom w:val="none" w:sz="0" w:space="0" w:color="auto"/>
        <w:right w:val="none" w:sz="0" w:space="0" w:color="auto"/>
      </w:divBdr>
    </w:div>
    <w:div w:id="871108535">
      <w:bodyDiv w:val="1"/>
      <w:marLeft w:val="0"/>
      <w:marRight w:val="0"/>
      <w:marTop w:val="0"/>
      <w:marBottom w:val="0"/>
      <w:divBdr>
        <w:top w:val="none" w:sz="0" w:space="0" w:color="auto"/>
        <w:left w:val="none" w:sz="0" w:space="0" w:color="auto"/>
        <w:bottom w:val="none" w:sz="0" w:space="0" w:color="auto"/>
        <w:right w:val="none" w:sz="0" w:space="0" w:color="auto"/>
      </w:divBdr>
    </w:div>
    <w:div w:id="944575466">
      <w:bodyDiv w:val="1"/>
      <w:marLeft w:val="0"/>
      <w:marRight w:val="0"/>
      <w:marTop w:val="0"/>
      <w:marBottom w:val="0"/>
      <w:divBdr>
        <w:top w:val="none" w:sz="0" w:space="0" w:color="auto"/>
        <w:left w:val="none" w:sz="0" w:space="0" w:color="auto"/>
        <w:bottom w:val="none" w:sz="0" w:space="0" w:color="auto"/>
        <w:right w:val="none" w:sz="0" w:space="0" w:color="auto"/>
      </w:divBdr>
    </w:div>
    <w:div w:id="967662246">
      <w:bodyDiv w:val="1"/>
      <w:marLeft w:val="0"/>
      <w:marRight w:val="0"/>
      <w:marTop w:val="0"/>
      <w:marBottom w:val="0"/>
      <w:divBdr>
        <w:top w:val="none" w:sz="0" w:space="0" w:color="auto"/>
        <w:left w:val="none" w:sz="0" w:space="0" w:color="auto"/>
        <w:bottom w:val="none" w:sz="0" w:space="0" w:color="auto"/>
        <w:right w:val="none" w:sz="0" w:space="0" w:color="auto"/>
      </w:divBdr>
      <w:divsChild>
        <w:div w:id="1468091178">
          <w:marLeft w:val="0"/>
          <w:marRight w:val="0"/>
          <w:marTop w:val="0"/>
          <w:marBottom w:val="0"/>
          <w:divBdr>
            <w:top w:val="none" w:sz="0" w:space="0" w:color="auto"/>
            <w:left w:val="none" w:sz="0" w:space="0" w:color="auto"/>
            <w:bottom w:val="none" w:sz="0" w:space="0" w:color="auto"/>
            <w:right w:val="none" w:sz="0" w:space="0" w:color="auto"/>
          </w:divBdr>
          <w:divsChild>
            <w:div w:id="202115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6272">
      <w:bodyDiv w:val="1"/>
      <w:marLeft w:val="0"/>
      <w:marRight w:val="0"/>
      <w:marTop w:val="0"/>
      <w:marBottom w:val="0"/>
      <w:divBdr>
        <w:top w:val="none" w:sz="0" w:space="0" w:color="auto"/>
        <w:left w:val="none" w:sz="0" w:space="0" w:color="auto"/>
        <w:bottom w:val="none" w:sz="0" w:space="0" w:color="auto"/>
        <w:right w:val="none" w:sz="0" w:space="0" w:color="auto"/>
      </w:divBdr>
      <w:divsChild>
        <w:div w:id="1017999389">
          <w:marLeft w:val="0"/>
          <w:marRight w:val="0"/>
          <w:marTop w:val="0"/>
          <w:marBottom w:val="0"/>
          <w:divBdr>
            <w:top w:val="none" w:sz="0" w:space="0" w:color="auto"/>
            <w:left w:val="none" w:sz="0" w:space="0" w:color="auto"/>
            <w:bottom w:val="none" w:sz="0" w:space="0" w:color="auto"/>
            <w:right w:val="none" w:sz="0" w:space="0" w:color="auto"/>
          </w:divBdr>
          <w:divsChild>
            <w:div w:id="8873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38445">
      <w:bodyDiv w:val="1"/>
      <w:marLeft w:val="0"/>
      <w:marRight w:val="0"/>
      <w:marTop w:val="0"/>
      <w:marBottom w:val="0"/>
      <w:divBdr>
        <w:top w:val="none" w:sz="0" w:space="0" w:color="auto"/>
        <w:left w:val="none" w:sz="0" w:space="0" w:color="auto"/>
        <w:bottom w:val="none" w:sz="0" w:space="0" w:color="auto"/>
        <w:right w:val="none" w:sz="0" w:space="0" w:color="auto"/>
      </w:divBdr>
      <w:divsChild>
        <w:div w:id="362245223">
          <w:marLeft w:val="0"/>
          <w:marRight w:val="0"/>
          <w:marTop w:val="0"/>
          <w:marBottom w:val="0"/>
          <w:divBdr>
            <w:top w:val="none" w:sz="0" w:space="0" w:color="auto"/>
            <w:left w:val="none" w:sz="0" w:space="0" w:color="auto"/>
            <w:bottom w:val="none" w:sz="0" w:space="0" w:color="auto"/>
            <w:right w:val="none" w:sz="0" w:space="0" w:color="auto"/>
          </w:divBdr>
          <w:divsChild>
            <w:div w:id="303435033">
              <w:marLeft w:val="0"/>
              <w:marRight w:val="0"/>
              <w:marTop w:val="0"/>
              <w:marBottom w:val="0"/>
              <w:divBdr>
                <w:top w:val="none" w:sz="0" w:space="0" w:color="auto"/>
                <w:left w:val="none" w:sz="0" w:space="0" w:color="auto"/>
                <w:bottom w:val="none" w:sz="0" w:space="0" w:color="auto"/>
                <w:right w:val="none" w:sz="0" w:space="0" w:color="auto"/>
              </w:divBdr>
              <w:divsChild>
                <w:div w:id="1239562041">
                  <w:marLeft w:val="0"/>
                  <w:marRight w:val="0"/>
                  <w:marTop w:val="0"/>
                  <w:marBottom w:val="0"/>
                  <w:divBdr>
                    <w:top w:val="none" w:sz="0" w:space="0" w:color="auto"/>
                    <w:left w:val="none" w:sz="0" w:space="0" w:color="auto"/>
                    <w:bottom w:val="none" w:sz="0" w:space="0" w:color="auto"/>
                    <w:right w:val="none" w:sz="0" w:space="0" w:color="auto"/>
                  </w:divBdr>
                  <w:divsChild>
                    <w:div w:id="1026950269">
                      <w:marLeft w:val="0"/>
                      <w:marRight w:val="0"/>
                      <w:marTop w:val="0"/>
                      <w:marBottom w:val="0"/>
                      <w:divBdr>
                        <w:top w:val="none" w:sz="0" w:space="0" w:color="auto"/>
                        <w:left w:val="none" w:sz="0" w:space="0" w:color="auto"/>
                        <w:bottom w:val="none" w:sz="0" w:space="0" w:color="auto"/>
                        <w:right w:val="none" w:sz="0" w:space="0" w:color="auto"/>
                      </w:divBdr>
                      <w:divsChild>
                        <w:div w:id="12233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422095">
      <w:bodyDiv w:val="1"/>
      <w:marLeft w:val="0"/>
      <w:marRight w:val="0"/>
      <w:marTop w:val="0"/>
      <w:marBottom w:val="0"/>
      <w:divBdr>
        <w:top w:val="none" w:sz="0" w:space="0" w:color="auto"/>
        <w:left w:val="none" w:sz="0" w:space="0" w:color="auto"/>
        <w:bottom w:val="none" w:sz="0" w:space="0" w:color="auto"/>
        <w:right w:val="none" w:sz="0" w:space="0" w:color="auto"/>
      </w:divBdr>
      <w:divsChild>
        <w:div w:id="1714115371">
          <w:marLeft w:val="0"/>
          <w:marRight w:val="0"/>
          <w:marTop w:val="0"/>
          <w:marBottom w:val="0"/>
          <w:divBdr>
            <w:top w:val="none" w:sz="0" w:space="0" w:color="auto"/>
            <w:left w:val="none" w:sz="0" w:space="0" w:color="auto"/>
            <w:bottom w:val="none" w:sz="0" w:space="0" w:color="auto"/>
            <w:right w:val="none" w:sz="0" w:space="0" w:color="auto"/>
          </w:divBdr>
          <w:divsChild>
            <w:div w:id="3040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8248">
      <w:bodyDiv w:val="1"/>
      <w:marLeft w:val="0"/>
      <w:marRight w:val="0"/>
      <w:marTop w:val="0"/>
      <w:marBottom w:val="0"/>
      <w:divBdr>
        <w:top w:val="none" w:sz="0" w:space="0" w:color="auto"/>
        <w:left w:val="none" w:sz="0" w:space="0" w:color="auto"/>
        <w:bottom w:val="none" w:sz="0" w:space="0" w:color="auto"/>
        <w:right w:val="none" w:sz="0" w:space="0" w:color="auto"/>
      </w:divBdr>
    </w:div>
    <w:div w:id="1289051797">
      <w:bodyDiv w:val="1"/>
      <w:marLeft w:val="0"/>
      <w:marRight w:val="0"/>
      <w:marTop w:val="0"/>
      <w:marBottom w:val="0"/>
      <w:divBdr>
        <w:top w:val="none" w:sz="0" w:space="0" w:color="auto"/>
        <w:left w:val="none" w:sz="0" w:space="0" w:color="auto"/>
        <w:bottom w:val="none" w:sz="0" w:space="0" w:color="auto"/>
        <w:right w:val="none" w:sz="0" w:space="0" w:color="auto"/>
      </w:divBdr>
    </w:div>
    <w:div w:id="1361861877">
      <w:bodyDiv w:val="1"/>
      <w:marLeft w:val="0"/>
      <w:marRight w:val="0"/>
      <w:marTop w:val="0"/>
      <w:marBottom w:val="0"/>
      <w:divBdr>
        <w:top w:val="none" w:sz="0" w:space="0" w:color="auto"/>
        <w:left w:val="none" w:sz="0" w:space="0" w:color="auto"/>
        <w:bottom w:val="none" w:sz="0" w:space="0" w:color="auto"/>
        <w:right w:val="none" w:sz="0" w:space="0" w:color="auto"/>
      </w:divBdr>
    </w:div>
    <w:div w:id="1386561800">
      <w:bodyDiv w:val="1"/>
      <w:marLeft w:val="0"/>
      <w:marRight w:val="0"/>
      <w:marTop w:val="0"/>
      <w:marBottom w:val="0"/>
      <w:divBdr>
        <w:top w:val="none" w:sz="0" w:space="0" w:color="auto"/>
        <w:left w:val="none" w:sz="0" w:space="0" w:color="auto"/>
        <w:bottom w:val="none" w:sz="0" w:space="0" w:color="auto"/>
        <w:right w:val="none" w:sz="0" w:space="0" w:color="auto"/>
      </w:divBdr>
      <w:divsChild>
        <w:div w:id="391122694">
          <w:marLeft w:val="0"/>
          <w:marRight w:val="0"/>
          <w:marTop w:val="0"/>
          <w:marBottom w:val="0"/>
          <w:divBdr>
            <w:top w:val="none" w:sz="0" w:space="0" w:color="auto"/>
            <w:left w:val="none" w:sz="0" w:space="0" w:color="auto"/>
            <w:bottom w:val="none" w:sz="0" w:space="0" w:color="auto"/>
            <w:right w:val="none" w:sz="0" w:space="0" w:color="auto"/>
          </w:divBdr>
          <w:divsChild>
            <w:div w:id="309939479">
              <w:marLeft w:val="0"/>
              <w:marRight w:val="0"/>
              <w:marTop w:val="0"/>
              <w:marBottom w:val="0"/>
              <w:divBdr>
                <w:top w:val="none" w:sz="0" w:space="0" w:color="auto"/>
                <w:left w:val="none" w:sz="0" w:space="0" w:color="auto"/>
                <w:bottom w:val="none" w:sz="0" w:space="0" w:color="auto"/>
                <w:right w:val="none" w:sz="0" w:space="0" w:color="auto"/>
              </w:divBdr>
              <w:divsChild>
                <w:div w:id="1255941396">
                  <w:marLeft w:val="0"/>
                  <w:marRight w:val="0"/>
                  <w:marTop w:val="0"/>
                  <w:marBottom w:val="0"/>
                  <w:divBdr>
                    <w:top w:val="none" w:sz="0" w:space="0" w:color="auto"/>
                    <w:left w:val="none" w:sz="0" w:space="0" w:color="auto"/>
                    <w:bottom w:val="none" w:sz="0" w:space="0" w:color="auto"/>
                    <w:right w:val="none" w:sz="0" w:space="0" w:color="auto"/>
                  </w:divBdr>
                  <w:divsChild>
                    <w:div w:id="992221885">
                      <w:marLeft w:val="0"/>
                      <w:marRight w:val="0"/>
                      <w:marTop w:val="0"/>
                      <w:marBottom w:val="0"/>
                      <w:divBdr>
                        <w:top w:val="none" w:sz="0" w:space="0" w:color="auto"/>
                        <w:left w:val="none" w:sz="0" w:space="0" w:color="auto"/>
                        <w:bottom w:val="none" w:sz="0" w:space="0" w:color="auto"/>
                        <w:right w:val="none" w:sz="0" w:space="0" w:color="auto"/>
                      </w:divBdr>
                      <w:divsChild>
                        <w:div w:id="1334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060004">
      <w:bodyDiv w:val="1"/>
      <w:marLeft w:val="0"/>
      <w:marRight w:val="0"/>
      <w:marTop w:val="0"/>
      <w:marBottom w:val="0"/>
      <w:divBdr>
        <w:top w:val="none" w:sz="0" w:space="0" w:color="auto"/>
        <w:left w:val="none" w:sz="0" w:space="0" w:color="auto"/>
        <w:bottom w:val="none" w:sz="0" w:space="0" w:color="auto"/>
        <w:right w:val="none" w:sz="0" w:space="0" w:color="auto"/>
      </w:divBdr>
      <w:divsChild>
        <w:div w:id="1745562205">
          <w:marLeft w:val="0"/>
          <w:marRight w:val="0"/>
          <w:marTop w:val="0"/>
          <w:marBottom w:val="0"/>
          <w:divBdr>
            <w:top w:val="none" w:sz="0" w:space="0" w:color="auto"/>
            <w:left w:val="none" w:sz="0" w:space="0" w:color="auto"/>
            <w:bottom w:val="none" w:sz="0" w:space="0" w:color="auto"/>
            <w:right w:val="none" w:sz="0" w:space="0" w:color="auto"/>
          </w:divBdr>
          <w:divsChild>
            <w:div w:id="700129505">
              <w:marLeft w:val="0"/>
              <w:marRight w:val="0"/>
              <w:marTop w:val="0"/>
              <w:marBottom w:val="0"/>
              <w:divBdr>
                <w:top w:val="none" w:sz="0" w:space="0" w:color="auto"/>
                <w:left w:val="none" w:sz="0" w:space="0" w:color="auto"/>
                <w:bottom w:val="none" w:sz="0" w:space="0" w:color="auto"/>
                <w:right w:val="none" w:sz="0" w:space="0" w:color="auto"/>
              </w:divBdr>
              <w:divsChild>
                <w:div w:id="739982491">
                  <w:marLeft w:val="0"/>
                  <w:marRight w:val="0"/>
                  <w:marTop w:val="0"/>
                  <w:marBottom w:val="0"/>
                  <w:divBdr>
                    <w:top w:val="none" w:sz="0" w:space="0" w:color="auto"/>
                    <w:left w:val="none" w:sz="0" w:space="0" w:color="auto"/>
                    <w:bottom w:val="none" w:sz="0" w:space="0" w:color="auto"/>
                    <w:right w:val="none" w:sz="0" w:space="0" w:color="auto"/>
                  </w:divBdr>
                  <w:divsChild>
                    <w:div w:id="421612534">
                      <w:marLeft w:val="0"/>
                      <w:marRight w:val="0"/>
                      <w:marTop w:val="0"/>
                      <w:marBottom w:val="0"/>
                      <w:divBdr>
                        <w:top w:val="none" w:sz="0" w:space="0" w:color="auto"/>
                        <w:left w:val="none" w:sz="0" w:space="0" w:color="auto"/>
                        <w:bottom w:val="none" w:sz="0" w:space="0" w:color="auto"/>
                        <w:right w:val="none" w:sz="0" w:space="0" w:color="auto"/>
                      </w:divBdr>
                      <w:divsChild>
                        <w:div w:id="9243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712299">
      <w:bodyDiv w:val="1"/>
      <w:marLeft w:val="0"/>
      <w:marRight w:val="0"/>
      <w:marTop w:val="0"/>
      <w:marBottom w:val="0"/>
      <w:divBdr>
        <w:top w:val="none" w:sz="0" w:space="0" w:color="auto"/>
        <w:left w:val="none" w:sz="0" w:space="0" w:color="auto"/>
        <w:bottom w:val="none" w:sz="0" w:space="0" w:color="auto"/>
        <w:right w:val="none" w:sz="0" w:space="0" w:color="auto"/>
      </w:divBdr>
      <w:divsChild>
        <w:div w:id="1148089175">
          <w:marLeft w:val="0"/>
          <w:marRight w:val="0"/>
          <w:marTop w:val="0"/>
          <w:marBottom w:val="0"/>
          <w:divBdr>
            <w:top w:val="none" w:sz="0" w:space="0" w:color="auto"/>
            <w:left w:val="none" w:sz="0" w:space="0" w:color="auto"/>
            <w:bottom w:val="none" w:sz="0" w:space="0" w:color="auto"/>
            <w:right w:val="none" w:sz="0" w:space="0" w:color="auto"/>
          </w:divBdr>
          <w:divsChild>
            <w:div w:id="19729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gioyeuthuong.vn/happi-app-ung-dung-ho-tro-gay-quy-tu-thien/" TargetMode="External"/><Relationship Id="rId55" Type="http://schemas.openxmlformats.org/officeDocument/2006/relationships/hyperlink" Target="https://www.openwaygroup.com/way4-digital-payment-solution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momo.vn/tin-tuc/tin-tuc-su-kien/cung-nuoi-heo-dat-momo-chung-tay-lam-ngan-dieu-hay-999" TargetMode="External"/><Relationship Id="rId58" Type="http://schemas.microsoft.com/office/2011/relationships/people" Target="people.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hyperlink" Target="https://gallery.mailchimp.com/feb87794e3b3c6cb0d7949bdf/files/d9fede24-402d-48b6-9ce5-51429de9c88e/gg_report_english_9.7.17.pdf.pdf"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hackernoon.com/transforming-the-philanthropic-landscape-through-charity-mobile-apps-b789a5908d8e" TargetMode="External"/><Relationship Id="rId8" Type="http://schemas.openxmlformats.org/officeDocument/2006/relationships/endnotes" Target="endnotes.xml"/><Relationship Id="rId51" Type="http://schemas.openxmlformats.org/officeDocument/2006/relationships/hyperlink" Target="https://startupwheel.vn/ung-dung-gay-quy-tu-thien.html" TargetMode="External"/><Relationship Id="rId3" Type="http://schemas.openxmlformats.org/officeDocument/2006/relationships/numbering" Target="numbering.xml"/><Relationship Id="rId12" Type="http://schemas.openxmlformats.org/officeDocument/2006/relationships/hyperlink" Target="https://www.businesscard.vn/blog/react-js-la-g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nonprofitssource.com/%20online-giving-statisti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enk.vn/tin-ict/4-cach-lam-tu-thien-online-khong-mat-tien-qua-de-20151231091954203.chn" TargetMode="External"/><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laodong.vn/lao-dong-cuoi-tuan/nguoi-viet-ngay-cang-chi-nhieu-tien-lam-tu-thien-575355.ld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3BFA67-04CA-4A5D-BDE1-FDCCE5425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80</Pages>
  <Words>9270</Words>
  <Characters>52839</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minh Tú – k19httta</dc:creator>
  <cp:keywords/>
  <dc:description/>
  <cp:lastModifiedBy>Tú Hà</cp:lastModifiedBy>
  <cp:revision>27</cp:revision>
  <dcterms:created xsi:type="dcterms:W3CDTF">2020-06-08T18:56:00Z</dcterms:created>
  <dcterms:modified xsi:type="dcterms:W3CDTF">2020-06-08T21:04:00Z</dcterms:modified>
</cp:coreProperties>
</file>